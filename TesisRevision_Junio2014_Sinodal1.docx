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comments.xml" ContentType="application/vnd.openxmlformats-officedocument.wordprocessingml.comment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5EEE" w:rsidRDefault="00C45EEE" w:rsidP="008B5C76">
      <w:pPr>
        <w:shd w:val="clear" w:color="auto" w:fill="FFFFFF"/>
        <w:spacing w:line="255" w:lineRule="atLeast"/>
        <w:jc w:val="center"/>
        <w:rPr>
          <w:rFonts w:ascii="Arial" w:hAnsi="Arial" w:cs="Arial"/>
          <w:sz w:val="52"/>
          <w:szCs w:val="36"/>
        </w:rPr>
      </w:pPr>
      <w:r w:rsidRPr="00C45EEE">
        <w:rPr>
          <w:rFonts w:ascii="Arial" w:hAnsi="Arial" w:cs="Arial"/>
          <w:noProof/>
          <w:sz w:val="52"/>
          <w:szCs w:val="36"/>
          <w:lang w:eastAsia="es-MX"/>
        </w:rPr>
        <w:drawing>
          <wp:anchor distT="0" distB="0" distL="114300" distR="114300" simplePos="0" relativeHeight="251725824" behindDoc="1" locked="0" layoutInCell="1" allowOverlap="1">
            <wp:simplePos x="0" y="0"/>
            <wp:positionH relativeFrom="column">
              <wp:posOffset>2002446</wp:posOffset>
            </wp:positionH>
            <wp:positionV relativeFrom="paragraph">
              <wp:posOffset>-661003</wp:posOffset>
            </wp:positionV>
            <wp:extent cx="1378759" cy="1368688"/>
            <wp:effectExtent l="19050" t="0" r="0" b="0"/>
            <wp:wrapSquare wrapText="bothSides"/>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lip>
                    <a:stretch>
                      <a:fillRect/>
                    </a:stretch>
                  </pic:blipFill>
                  <pic:spPr bwMode="auto">
                    <a:xfrm>
                      <a:off x="0" y="0"/>
                      <a:ext cx="1379855" cy="1367155"/>
                    </a:xfrm>
                    <a:prstGeom prst="rect">
                      <a:avLst/>
                    </a:prstGeom>
                    <a:noFill/>
                    <a:ln>
                      <a:noFill/>
                    </a:ln>
                  </pic:spPr>
                </pic:pic>
              </a:graphicData>
            </a:graphic>
          </wp:anchor>
        </w:drawing>
      </w:r>
    </w:p>
    <w:p w:rsidR="00C45EEE" w:rsidRDefault="00C45EEE" w:rsidP="008B5C76">
      <w:pPr>
        <w:shd w:val="clear" w:color="auto" w:fill="FFFFFF"/>
        <w:spacing w:line="255" w:lineRule="atLeast"/>
        <w:jc w:val="center"/>
        <w:rPr>
          <w:rFonts w:ascii="Arial" w:hAnsi="Arial" w:cs="Arial"/>
          <w:sz w:val="52"/>
          <w:szCs w:val="36"/>
        </w:rPr>
      </w:pPr>
    </w:p>
    <w:p w:rsidR="00C45EEE" w:rsidRDefault="00C45EEE" w:rsidP="008B5C76">
      <w:pPr>
        <w:shd w:val="clear" w:color="auto" w:fill="FFFFFF"/>
        <w:spacing w:line="255" w:lineRule="atLeast"/>
        <w:jc w:val="center"/>
        <w:rPr>
          <w:rFonts w:ascii="Arial" w:hAnsi="Arial" w:cs="Arial"/>
          <w:sz w:val="52"/>
          <w:szCs w:val="36"/>
        </w:rPr>
      </w:pPr>
    </w:p>
    <w:p w:rsidR="008B5C76" w:rsidRPr="00710A4A" w:rsidRDefault="00C45EEE" w:rsidP="00C45EEE">
      <w:pPr>
        <w:spacing w:after="200" w:line="276" w:lineRule="auto"/>
        <w:jc w:val="center"/>
        <w:rPr>
          <w:rFonts w:ascii="Arial" w:hAnsi="Arial" w:cs="Arial"/>
          <w:sz w:val="52"/>
          <w:szCs w:val="36"/>
        </w:rPr>
      </w:pPr>
      <w:r>
        <w:rPr>
          <w:rFonts w:ascii="Century Gothic" w:eastAsiaTheme="minorEastAsia" w:hAnsi="Century Gothic" w:cstheme="minorBidi"/>
          <w:bCs/>
          <w:sz w:val="56"/>
          <w:szCs w:val="56"/>
          <w:lang w:eastAsia="es-MX"/>
        </w:rPr>
        <w:t>Universidad de C</w:t>
      </w:r>
      <w:r w:rsidR="008B5C76" w:rsidRPr="00C45EEE">
        <w:rPr>
          <w:rFonts w:ascii="Century Gothic" w:eastAsiaTheme="minorEastAsia" w:hAnsi="Century Gothic" w:cstheme="minorBidi"/>
          <w:bCs/>
          <w:sz w:val="56"/>
          <w:szCs w:val="56"/>
          <w:lang w:eastAsia="es-MX"/>
        </w:rPr>
        <w:t>olima</w:t>
      </w:r>
    </w:p>
    <w:p w:rsidR="008B5C76" w:rsidRPr="00710A4A" w:rsidRDefault="008B5C76" w:rsidP="008B5C76">
      <w:pPr>
        <w:shd w:val="clear" w:color="auto" w:fill="FFFFFF"/>
        <w:spacing w:line="255" w:lineRule="atLeast"/>
        <w:jc w:val="center"/>
        <w:rPr>
          <w:rFonts w:ascii="Arial" w:hAnsi="Arial" w:cs="Arial"/>
          <w:sz w:val="52"/>
          <w:szCs w:val="36"/>
        </w:rPr>
      </w:pPr>
      <w:r w:rsidRPr="00710A4A">
        <w:rPr>
          <w:rFonts w:ascii="Arial" w:hAnsi="Arial" w:cs="Arial"/>
          <w:sz w:val="52"/>
          <w:szCs w:val="36"/>
        </w:rPr>
        <w:t>Facultad de Telemática</w:t>
      </w: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6059F0" w:rsidRDefault="008B5C76" w:rsidP="008B5C76">
      <w:pPr>
        <w:shd w:val="clear" w:color="auto" w:fill="FFFFFF"/>
        <w:spacing w:line="255" w:lineRule="atLeast"/>
        <w:jc w:val="center"/>
        <w:rPr>
          <w:rFonts w:ascii="Arial" w:hAnsi="Arial" w:cs="Arial"/>
          <w:sz w:val="16"/>
          <w:szCs w:val="16"/>
        </w:rPr>
      </w:pPr>
    </w:p>
    <w:p w:rsidR="008B5C76" w:rsidRDefault="008B5C76" w:rsidP="008B5C76">
      <w:pPr>
        <w:shd w:val="clear" w:color="auto" w:fill="FFFFFF"/>
        <w:spacing w:line="255" w:lineRule="atLeast"/>
        <w:jc w:val="center"/>
        <w:rPr>
          <w:rFonts w:ascii="Arial" w:hAnsi="Arial" w:cs="Arial"/>
          <w:sz w:val="32"/>
          <w:szCs w:val="32"/>
        </w:rPr>
      </w:pPr>
    </w:p>
    <w:p w:rsidR="00C45EEE" w:rsidRPr="006059F0" w:rsidRDefault="00C45EEE" w:rsidP="008B5C76">
      <w:pPr>
        <w:shd w:val="clear" w:color="auto" w:fill="FFFFFF"/>
        <w:spacing w:line="255" w:lineRule="atLeast"/>
        <w:jc w:val="center"/>
        <w:rPr>
          <w:rFonts w:ascii="Arial" w:hAnsi="Arial" w:cs="Arial"/>
          <w:sz w:val="16"/>
          <w:szCs w:val="16"/>
        </w:rPr>
      </w:pPr>
    </w:p>
    <w:p w:rsidR="008B5C76" w:rsidRPr="00710A4A" w:rsidRDefault="00761838" w:rsidP="008B5C76">
      <w:pPr>
        <w:shd w:val="clear" w:color="auto" w:fill="FFFFFF"/>
        <w:spacing w:line="255" w:lineRule="atLeast"/>
        <w:jc w:val="center"/>
        <w:rPr>
          <w:rFonts w:ascii="Arial" w:hAnsi="Arial" w:cs="Arial"/>
          <w:i/>
          <w:sz w:val="36"/>
          <w:szCs w:val="36"/>
        </w:rPr>
      </w:pPr>
      <w:r w:rsidRPr="00710A4A">
        <w:rPr>
          <w:rFonts w:ascii="Arial" w:hAnsi="Arial" w:cs="Arial"/>
          <w:i/>
          <w:sz w:val="36"/>
          <w:szCs w:val="36"/>
        </w:rPr>
        <w:t>Propuesta de una metodología</w:t>
      </w:r>
      <w:r w:rsidR="008B5C76" w:rsidRPr="00710A4A">
        <w:rPr>
          <w:rFonts w:ascii="Arial" w:hAnsi="Arial" w:cs="Arial"/>
          <w:i/>
          <w:sz w:val="36"/>
          <w:szCs w:val="36"/>
        </w:rPr>
        <w:t xml:space="preserve"> para el desarrollo de plataformas de aprendizaje.</w:t>
      </w: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6059F0" w:rsidRDefault="008B5C76" w:rsidP="008B5C76">
      <w:pPr>
        <w:shd w:val="clear" w:color="auto" w:fill="FFFFFF"/>
        <w:spacing w:line="255" w:lineRule="atLeast"/>
        <w:jc w:val="center"/>
        <w:rPr>
          <w:rFonts w:ascii="Arial" w:hAnsi="Arial" w:cs="Arial"/>
          <w:sz w:val="16"/>
          <w:szCs w:val="16"/>
        </w:rPr>
      </w:pPr>
    </w:p>
    <w:p w:rsidR="00C45EEE" w:rsidRPr="00C45EEE" w:rsidRDefault="00C45EEE" w:rsidP="00C45EEE">
      <w:pPr>
        <w:spacing w:line="276" w:lineRule="auto"/>
        <w:ind w:left="57" w:right="57"/>
        <w:jc w:val="center"/>
        <w:rPr>
          <w:rFonts w:ascii="Century Gothic" w:hAnsi="Century Gothic"/>
          <w:b/>
          <w:sz w:val="28"/>
          <w:szCs w:val="28"/>
          <w:lang w:eastAsia="es-MX"/>
        </w:rPr>
      </w:pPr>
      <w:r w:rsidRPr="00C45EEE">
        <w:rPr>
          <w:rFonts w:ascii="Century Gothic" w:hAnsi="Century Gothic"/>
          <w:b/>
          <w:sz w:val="28"/>
          <w:szCs w:val="28"/>
          <w:lang w:eastAsia="es-MX"/>
        </w:rPr>
        <w:t xml:space="preserve">TESIS </w:t>
      </w:r>
    </w:p>
    <w:p w:rsidR="00C45EEE" w:rsidRPr="00C45EEE" w:rsidRDefault="00C45EEE" w:rsidP="00C45EEE">
      <w:pPr>
        <w:spacing w:line="276" w:lineRule="auto"/>
        <w:ind w:left="57" w:right="57"/>
        <w:jc w:val="center"/>
        <w:rPr>
          <w:rFonts w:ascii="Century Gothic" w:hAnsi="Century Gothic"/>
          <w:szCs w:val="28"/>
          <w:lang w:eastAsia="es-MX"/>
        </w:rPr>
      </w:pPr>
    </w:p>
    <w:p w:rsidR="00C45EEE" w:rsidRPr="00C45EEE" w:rsidRDefault="00C45EEE" w:rsidP="00C45EEE">
      <w:pPr>
        <w:spacing w:line="276" w:lineRule="auto"/>
        <w:ind w:left="57" w:right="57"/>
        <w:jc w:val="center"/>
        <w:rPr>
          <w:rFonts w:ascii="Century Gothic" w:hAnsi="Century Gothic"/>
          <w:szCs w:val="28"/>
          <w:lang w:eastAsia="es-MX"/>
        </w:rPr>
      </w:pPr>
      <w:r w:rsidRPr="00C45EEE">
        <w:rPr>
          <w:rFonts w:ascii="Century Gothic" w:hAnsi="Century Gothic"/>
          <w:szCs w:val="28"/>
          <w:lang w:eastAsia="es-MX"/>
        </w:rPr>
        <w:t>que para obtener el título de</w:t>
      </w:r>
    </w:p>
    <w:p w:rsidR="00C45EEE" w:rsidRPr="00C45EEE" w:rsidRDefault="00C45EEE" w:rsidP="00C45EEE">
      <w:pPr>
        <w:spacing w:line="276" w:lineRule="auto"/>
        <w:ind w:left="57" w:right="57"/>
        <w:jc w:val="center"/>
        <w:rPr>
          <w:rFonts w:ascii="Century Gothic" w:hAnsi="Century Gothic"/>
          <w:b/>
          <w:sz w:val="32"/>
          <w:szCs w:val="28"/>
          <w:lang w:eastAsia="es-MX"/>
        </w:rPr>
      </w:pPr>
      <w:r w:rsidRPr="00C45EEE">
        <w:rPr>
          <w:rFonts w:ascii="Century Gothic" w:hAnsi="Century Gothic"/>
          <w:b/>
          <w:sz w:val="28"/>
          <w:szCs w:val="28"/>
          <w:lang w:eastAsia="es-MX"/>
        </w:rPr>
        <w:t>Ingeniero en Telemática</w:t>
      </w:r>
    </w:p>
    <w:p w:rsidR="00C45EEE" w:rsidRPr="00C45EEE" w:rsidRDefault="00C45EEE" w:rsidP="00C45EEE">
      <w:pPr>
        <w:spacing w:line="276" w:lineRule="auto"/>
        <w:ind w:left="57" w:right="57"/>
        <w:jc w:val="center"/>
        <w:rPr>
          <w:rFonts w:ascii="Cambria" w:hAnsi="Cambria"/>
          <w:sz w:val="28"/>
          <w:szCs w:val="28"/>
          <w:lang w:eastAsia="es-MX"/>
        </w:rPr>
      </w:pPr>
    </w:p>
    <w:p w:rsidR="00C45EEE" w:rsidRPr="00C45EEE" w:rsidRDefault="00C45EEE" w:rsidP="00C45EEE">
      <w:pPr>
        <w:spacing w:line="276" w:lineRule="auto"/>
        <w:ind w:left="57" w:right="57"/>
        <w:jc w:val="center"/>
        <w:rPr>
          <w:rFonts w:ascii="Century Gothic" w:hAnsi="Century Gothic"/>
          <w:szCs w:val="28"/>
          <w:lang w:eastAsia="es-MX"/>
        </w:rPr>
      </w:pPr>
      <w:r w:rsidRPr="00C45EEE">
        <w:rPr>
          <w:rFonts w:ascii="Century Gothic" w:hAnsi="Century Gothic"/>
          <w:szCs w:val="28"/>
          <w:lang w:eastAsia="es-MX"/>
        </w:rPr>
        <w:t>presenta</w:t>
      </w:r>
      <w:r>
        <w:rPr>
          <w:rFonts w:ascii="Century Gothic" w:hAnsi="Century Gothic"/>
          <w:szCs w:val="28"/>
          <w:lang w:eastAsia="es-MX"/>
        </w:rPr>
        <w:t>n</w:t>
      </w:r>
      <w:r w:rsidRPr="00C45EEE">
        <w:rPr>
          <w:rFonts w:ascii="Century Gothic" w:hAnsi="Century Gothic"/>
          <w:szCs w:val="28"/>
          <w:lang w:eastAsia="es-MX"/>
        </w:rPr>
        <w:t>:</w:t>
      </w: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C45EEE" w:rsidRDefault="008B5C76" w:rsidP="00C45EEE">
      <w:pPr>
        <w:spacing w:line="276" w:lineRule="auto"/>
        <w:ind w:left="57" w:right="57"/>
        <w:jc w:val="center"/>
        <w:rPr>
          <w:rFonts w:ascii="Century Gothic" w:eastAsiaTheme="minorEastAsia" w:hAnsi="Century Gothic" w:cstheme="minorBidi"/>
          <w:b/>
          <w:sz w:val="28"/>
          <w:szCs w:val="28"/>
          <w:lang w:eastAsia="es-MX"/>
        </w:rPr>
      </w:pPr>
      <w:r w:rsidRPr="00C45EEE">
        <w:rPr>
          <w:rFonts w:ascii="Century Gothic" w:eastAsiaTheme="minorEastAsia" w:hAnsi="Century Gothic" w:cstheme="minorBidi"/>
          <w:b/>
          <w:sz w:val="28"/>
          <w:szCs w:val="28"/>
          <w:lang w:eastAsia="es-MX"/>
        </w:rPr>
        <w:t>Jesús Armando Carrillo Ramírez</w:t>
      </w:r>
    </w:p>
    <w:p w:rsidR="002C128B" w:rsidRPr="00C45EEE" w:rsidRDefault="002C128B" w:rsidP="00C45EEE">
      <w:pPr>
        <w:spacing w:line="276" w:lineRule="auto"/>
        <w:ind w:left="57" w:right="57"/>
        <w:jc w:val="center"/>
        <w:rPr>
          <w:rFonts w:ascii="Century Gothic" w:eastAsiaTheme="minorEastAsia" w:hAnsi="Century Gothic" w:cstheme="minorBidi"/>
          <w:b/>
          <w:sz w:val="28"/>
          <w:szCs w:val="28"/>
          <w:lang w:eastAsia="es-MX"/>
        </w:rPr>
      </w:pPr>
      <w:r w:rsidRPr="00C45EEE">
        <w:rPr>
          <w:rFonts w:ascii="Century Gothic" w:eastAsiaTheme="minorEastAsia" w:hAnsi="Century Gothic" w:cstheme="minorBidi"/>
          <w:b/>
          <w:sz w:val="28"/>
          <w:szCs w:val="28"/>
          <w:lang w:eastAsia="es-MX"/>
        </w:rPr>
        <w:t>Homero Orlando Conde Gutiérrez</w:t>
      </w: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710A4A" w:rsidRDefault="00C45EEE" w:rsidP="008B5C76">
      <w:pPr>
        <w:shd w:val="clear" w:color="auto" w:fill="FFFFFF"/>
        <w:spacing w:line="255" w:lineRule="atLeast"/>
        <w:jc w:val="center"/>
        <w:rPr>
          <w:rFonts w:ascii="Arial" w:hAnsi="Arial" w:cs="Arial"/>
          <w:sz w:val="44"/>
          <w:szCs w:val="32"/>
        </w:rPr>
      </w:pPr>
      <w:r>
        <w:rPr>
          <w:rFonts w:ascii="Arial" w:hAnsi="Arial" w:cs="Arial"/>
          <w:sz w:val="44"/>
          <w:szCs w:val="32"/>
        </w:rPr>
        <w:t>Asesores</w:t>
      </w: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6059F0" w:rsidRDefault="008B5C76" w:rsidP="008B5C76">
      <w:pPr>
        <w:shd w:val="clear" w:color="auto" w:fill="FFFFFF"/>
        <w:spacing w:line="255" w:lineRule="atLeast"/>
        <w:jc w:val="center"/>
        <w:rPr>
          <w:rFonts w:ascii="Arial" w:hAnsi="Arial" w:cs="Arial"/>
          <w:sz w:val="16"/>
          <w:szCs w:val="16"/>
        </w:rPr>
      </w:pPr>
    </w:p>
    <w:p w:rsidR="008B5C76" w:rsidRDefault="008B5C76" w:rsidP="008B5C76">
      <w:pPr>
        <w:shd w:val="clear" w:color="auto" w:fill="FFFFFF"/>
        <w:spacing w:line="255" w:lineRule="atLeast"/>
        <w:jc w:val="center"/>
        <w:rPr>
          <w:rFonts w:ascii="Arial" w:hAnsi="Arial" w:cs="Arial"/>
          <w:sz w:val="28"/>
          <w:szCs w:val="28"/>
        </w:rPr>
      </w:pPr>
      <w:r w:rsidRPr="00710A4A">
        <w:rPr>
          <w:rFonts w:ascii="Arial" w:hAnsi="Arial" w:cs="Arial"/>
          <w:sz w:val="28"/>
          <w:szCs w:val="28"/>
        </w:rPr>
        <w:t>D. en C. María Andrade Aréchiga</w:t>
      </w:r>
    </w:p>
    <w:p w:rsidR="00C45EEE" w:rsidRPr="00710A4A" w:rsidRDefault="00C45EEE" w:rsidP="008B5C76">
      <w:pPr>
        <w:shd w:val="clear" w:color="auto" w:fill="FFFFFF"/>
        <w:spacing w:line="255" w:lineRule="atLeast"/>
        <w:jc w:val="center"/>
        <w:rPr>
          <w:rFonts w:ascii="Arial" w:hAnsi="Arial" w:cs="Arial"/>
          <w:sz w:val="28"/>
          <w:szCs w:val="28"/>
        </w:rPr>
      </w:pPr>
      <w:r>
        <w:rPr>
          <w:rFonts w:ascii="Arial" w:hAnsi="Arial" w:cs="Arial"/>
          <w:sz w:val="28"/>
          <w:szCs w:val="28"/>
        </w:rPr>
        <w:t>M. en C. Ricardo Acosta Díaz</w:t>
      </w:r>
    </w:p>
    <w:p w:rsidR="008B5C76" w:rsidRPr="006059F0" w:rsidRDefault="008B5C76" w:rsidP="008B5C76">
      <w:pPr>
        <w:shd w:val="clear" w:color="auto" w:fill="FFFFFF"/>
        <w:spacing w:line="255" w:lineRule="atLeast"/>
        <w:jc w:val="center"/>
        <w:rPr>
          <w:rFonts w:ascii="Arial" w:hAnsi="Arial" w:cs="Arial"/>
          <w:sz w:val="16"/>
          <w:szCs w:val="16"/>
        </w:rPr>
      </w:pPr>
    </w:p>
    <w:p w:rsidR="005567EB" w:rsidRPr="006059F0" w:rsidRDefault="00E42856" w:rsidP="008B5C76">
      <w:pPr>
        <w:shd w:val="clear" w:color="auto" w:fill="FFFFFF"/>
        <w:spacing w:line="255" w:lineRule="atLeast"/>
        <w:jc w:val="center"/>
        <w:rPr>
          <w:rFonts w:ascii="Arial" w:hAnsi="Arial" w:cs="Arial"/>
          <w:sz w:val="16"/>
          <w:szCs w:val="16"/>
        </w:rPr>
      </w:pPr>
      <w:r w:rsidRPr="006059F0">
        <w:rPr>
          <w:rFonts w:ascii="Arial" w:hAnsi="Arial" w:cs="Arial"/>
          <w:sz w:val="16"/>
          <w:szCs w:val="16"/>
        </w:rPr>
        <w:tab/>
      </w:r>
      <w:r w:rsidRPr="006059F0">
        <w:rPr>
          <w:rFonts w:ascii="Arial" w:hAnsi="Arial" w:cs="Arial"/>
          <w:sz w:val="16"/>
          <w:szCs w:val="16"/>
        </w:rPr>
        <w:tab/>
      </w:r>
      <w:r w:rsidRPr="006059F0">
        <w:rPr>
          <w:rFonts w:ascii="Arial" w:hAnsi="Arial" w:cs="Arial"/>
          <w:sz w:val="16"/>
          <w:szCs w:val="16"/>
        </w:rPr>
        <w:tab/>
      </w:r>
      <w:r w:rsidRPr="006059F0">
        <w:rPr>
          <w:rFonts w:ascii="Arial" w:hAnsi="Arial" w:cs="Arial"/>
          <w:sz w:val="16"/>
          <w:szCs w:val="16"/>
        </w:rPr>
        <w:tab/>
      </w:r>
    </w:p>
    <w:p w:rsidR="005567EB" w:rsidRPr="006059F0" w:rsidRDefault="005567EB" w:rsidP="008B5C76">
      <w:pPr>
        <w:shd w:val="clear" w:color="auto" w:fill="FFFFFF"/>
        <w:spacing w:line="255" w:lineRule="atLeast"/>
        <w:jc w:val="center"/>
        <w:rPr>
          <w:rFonts w:ascii="Arial" w:hAnsi="Arial" w:cs="Arial"/>
          <w:sz w:val="16"/>
          <w:szCs w:val="16"/>
        </w:rPr>
      </w:pPr>
    </w:p>
    <w:p w:rsidR="005567EB" w:rsidRPr="006059F0" w:rsidRDefault="005567EB" w:rsidP="008B5C76">
      <w:pPr>
        <w:shd w:val="clear" w:color="auto" w:fill="FFFFFF"/>
        <w:spacing w:line="255" w:lineRule="atLeast"/>
        <w:jc w:val="center"/>
        <w:rPr>
          <w:rFonts w:ascii="Arial" w:hAnsi="Arial" w:cs="Arial"/>
          <w:sz w:val="16"/>
          <w:szCs w:val="16"/>
        </w:rPr>
      </w:pPr>
    </w:p>
    <w:p w:rsidR="005567EB" w:rsidRPr="006059F0" w:rsidRDefault="005567EB" w:rsidP="008B5C76">
      <w:pPr>
        <w:shd w:val="clear" w:color="auto" w:fill="FFFFFF"/>
        <w:spacing w:line="255" w:lineRule="atLeast"/>
        <w:jc w:val="center"/>
        <w:rPr>
          <w:rFonts w:ascii="Arial" w:hAnsi="Arial" w:cs="Arial"/>
          <w:sz w:val="16"/>
          <w:szCs w:val="16"/>
        </w:rPr>
      </w:pPr>
    </w:p>
    <w:p w:rsidR="005567EB" w:rsidRPr="006059F0" w:rsidRDefault="005567EB" w:rsidP="008B5C76">
      <w:pPr>
        <w:shd w:val="clear" w:color="auto" w:fill="FFFFFF"/>
        <w:spacing w:line="255" w:lineRule="atLeast"/>
        <w:jc w:val="center"/>
        <w:rPr>
          <w:rFonts w:ascii="Arial" w:hAnsi="Arial" w:cs="Arial"/>
          <w:sz w:val="16"/>
          <w:szCs w:val="16"/>
        </w:rPr>
      </w:pPr>
    </w:p>
    <w:p w:rsidR="00C45EEE" w:rsidRDefault="003D79EA" w:rsidP="00710A4A">
      <w:pPr>
        <w:shd w:val="clear" w:color="auto" w:fill="FFFFFF"/>
        <w:spacing w:line="255" w:lineRule="atLeast"/>
        <w:jc w:val="right"/>
        <w:rPr>
          <w:rFonts w:ascii="Arial" w:hAnsi="Arial" w:cs="Arial"/>
          <w:sz w:val="36"/>
          <w:szCs w:val="16"/>
        </w:rPr>
      </w:pPr>
      <w:r>
        <w:rPr>
          <w:rFonts w:ascii="Arial" w:hAnsi="Arial" w:cs="Arial"/>
          <w:sz w:val="36"/>
          <w:szCs w:val="16"/>
        </w:rPr>
        <w:t>Junio</w:t>
      </w:r>
      <w:r w:rsidR="004B432C">
        <w:rPr>
          <w:rFonts w:ascii="Arial" w:hAnsi="Arial" w:cs="Arial"/>
          <w:sz w:val="36"/>
          <w:szCs w:val="16"/>
        </w:rPr>
        <w:t xml:space="preserve"> de 2014</w:t>
      </w:r>
    </w:p>
    <w:p w:rsidR="003D79EA" w:rsidRPr="003D79EA" w:rsidRDefault="003D79EA" w:rsidP="003D79EA">
      <w:pPr>
        <w:spacing w:after="160" w:line="259" w:lineRule="auto"/>
        <w:jc w:val="center"/>
        <w:rPr>
          <w:rFonts w:ascii="Arial" w:eastAsia="Calibri" w:hAnsi="Arial" w:cs="Arial"/>
          <w:b/>
          <w:sz w:val="22"/>
          <w:szCs w:val="22"/>
        </w:rPr>
      </w:pPr>
      <w:r>
        <w:rPr>
          <w:rFonts w:ascii="Arial" w:hAnsi="Arial" w:cs="Arial"/>
          <w:sz w:val="16"/>
          <w:szCs w:val="16"/>
        </w:rPr>
        <w:br w:type="page"/>
      </w:r>
      <w:r w:rsidRPr="003D79EA">
        <w:rPr>
          <w:rFonts w:ascii="Arial" w:eastAsia="Calibri" w:hAnsi="Arial" w:cs="Arial"/>
          <w:b/>
          <w:sz w:val="22"/>
          <w:szCs w:val="22"/>
        </w:rPr>
        <w:lastRenderedPageBreak/>
        <w:t>RESUMEN</w:t>
      </w:r>
    </w:p>
    <w:p w:rsidR="003D79EA" w:rsidRPr="003D79EA" w:rsidRDefault="003D79EA" w:rsidP="003D79EA">
      <w:pPr>
        <w:spacing w:after="200" w:line="276" w:lineRule="auto"/>
        <w:ind w:firstLine="708"/>
        <w:jc w:val="both"/>
        <w:rPr>
          <w:rFonts w:ascii="Arial" w:eastAsia="Calibri" w:hAnsi="Arial" w:cs="Arial"/>
          <w:sz w:val="22"/>
          <w:szCs w:val="22"/>
        </w:rPr>
      </w:pPr>
      <w:commentRangeStart w:id="0"/>
      <w:r w:rsidRPr="003D79EA">
        <w:rPr>
          <w:rFonts w:ascii="Arial" w:eastAsia="Calibri" w:hAnsi="Arial" w:cs="Arial"/>
          <w:sz w:val="22"/>
          <w:szCs w:val="22"/>
        </w:rPr>
        <w:t xml:space="preserve">El principal objetivo de este trabajo es el de presentar una metodología para el diseño de ambientes de aprendizaje </w:t>
      </w:r>
      <w:commentRangeEnd w:id="0"/>
      <w:r w:rsidR="00A464C3">
        <w:rPr>
          <w:rStyle w:val="Refdecomentario"/>
        </w:rPr>
        <w:commentReference w:id="0"/>
      </w:r>
      <w:r w:rsidRPr="003D79EA">
        <w:rPr>
          <w:rFonts w:ascii="Arial" w:eastAsia="Calibri" w:hAnsi="Arial" w:cs="Arial"/>
          <w:sz w:val="22"/>
          <w:szCs w:val="22"/>
        </w:rPr>
        <w:t xml:space="preserve">educativos para lograr un mejor entendimiento durante el aprendizaje de los estudiantes en el diseño de sistemas interactivos académicos. Esto se logró analizando diferentes plataformas para determinar cuáles son las principales características que se deben tomar en cuenta para que las herramientas desarrolladas sean adecuadas y que el sistema resulte verdaderamente provechoso para los usuarios potenciales. En el documento </w:t>
      </w:r>
      <w:ins w:id="1" w:author="Telematica" w:date="2014-06-12T12:55:00Z">
        <w:r w:rsidR="003B6699">
          <w:rPr>
            <w:rFonts w:ascii="Arial" w:eastAsia="Calibri" w:hAnsi="Arial" w:cs="Arial"/>
            <w:sz w:val="22"/>
            <w:szCs w:val="22"/>
          </w:rPr>
          <w:t xml:space="preserve">se </w:t>
        </w:r>
      </w:ins>
      <w:r w:rsidRPr="003D79EA">
        <w:rPr>
          <w:rFonts w:ascii="Arial" w:eastAsia="Calibri" w:hAnsi="Arial" w:cs="Arial"/>
          <w:sz w:val="22"/>
          <w:szCs w:val="22"/>
        </w:rPr>
        <w:t xml:space="preserve">expone la estructura de algunas plataformas educativas implementadas en la Universidad de Colima tales como Moodle, Educ y PIAC, las cuales se encuentran en línea. Entre sus principales características resaltan el que estudiante que </w:t>
      </w:r>
      <w:del w:id="2" w:author="Telematica" w:date="2014-06-12T12:57:00Z">
        <w:r w:rsidRPr="003D79EA" w:rsidDel="003B6699">
          <w:rPr>
            <w:rFonts w:ascii="Arial" w:eastAsia="Calibri" w:hAnsi="Arial" w:cs="Arial"/>
            <w:sz w:val="22"/>
            <w:szCs w:val="22"/>
          </w:rPr>
          <w:delText>requiera utilizar</w:delText>
        </w:r>
      </w:del>
      <w:ins w:id="3" w:author="Telematica" w:date="2014-06-12T12:57:00Z">
        <w:r w:rsidR="003B6699">
          <w:rPr>
            <w:rFonts w:ascii="Arial" w:eastAsia="Calibri" w:hAnsi="Arial" w:cs="Arial"/>
            <w:sz w:val="22"/>
            <w:szCs w:val="22"/>
          </w:rPr>
          <w:t>utilice</w:t>
        </w:r>
      </w:ins>
      <w:r w:rsidRPr="003D79EA">
        <w:rPr>
          <w:rFonts w:ascii="Arial" w:eastAsia="Calibri" w:hAnsi="Arial" w:cs="Arial"/>
          <w:sz w:val="22"/>
          <w:szCs w:val="22"/>
        </w:rPr>
        <w:t xml:space="preserve"> alguna de estas plataformas, tenga interacción con el sistema y le</w:t>
      </w:r>
      <w:del w:id="4" w:author="Telematica" w:date="2014-06-12T12:56:00Z">
        <w:r w:rsidRPr="003D79EA" w:rsidDel="003B6699">
          <w:rPr>
            <w:rFonts w:ascii="Arial" w:eastAsia="Calibri" w:hAnsi="Arial" w:cs="Arial"/>
            <w:sz w:val="22"/>
            <w:szCs w:val="22"/>
          </w:rPr>
          <w:delText>s</w:delText>
        </w:r>
      </w:del>
      <w:r w:rsidRPr="003D79EA">
        <w:rPr>
          <w:rFonts w:ascii="Arial" w:eastAsia="Calibri" w:hAnsi="Arial" w:cs="Arial"/>
          <w:sz w:val="22"/>
          <w:szCs w:val="22"/>
        </w:rPr>
        <w:t xml:space="preserve"> permita explotar y aprovechar adecuadamente los recursos disponibles </w:t>
      </w:r>
      <w:ins w:id="5" w:author="Telematica" w:date="2014-06-12T12:58:00Z">
        <w:r w:rsidR="003B6699">
          <w:rPr>
            <w:rFonts w:ascii="Arial" w:eastAsia="Calibri" w:hAnsi="Arial" w:cs="Arial"/>
            <w:sz w:val="22"/>
            <w:szCs w:val="22"/>
          </w:rPr>
          <w:t>en ella</w:t>
        </w:r>
      </w:ins>
      <w:del w:id="6" w:author="Telematica" w:date="2014-06-12T12:56:00Z">
        <w:r w:rsidRPr="003D79EA" w:rsidDel="003B6699">
          <w:rPr>
            <w:rFonts w:ascii="Arial" w:eastAsia="Calibri" w:hAnsi="Arial" w:cs="Arial"/>
            <w:sz w:val="22"/>
            <w:szCs w:val="22"/>
          </w:rPr>
          <w:delText xml:space="preserve"> </w:delText>
        </w:r>
      </w:del>
      <w:del w:id="7" w:author="Telematica" w:date="2014-06-12T12:58:00Z">
        <w:r w:rsidRPr="003D79EA" w:rsidDel="003B6699">
          <w:rPr>
            <w:rFonts w:ascii="Arial" w:eastAsia="Calibri" w:hAnsi="Arial" w:cs="Arial"/>
            <w:sz w:val="22"/>
            <w:szCs w:val="22"/>
          </w:rPr>
          <w:delText>que estos tipos de ambientes tienen</w:delText>
        </w:r>
      </w:del>
      <w:r w:rsidRPr="003D79EA">
        <w:rPr>
          <w:rFonts w:ascii="Arial" w:eastAsia="Calibri" w:hAnsi="Arial" w:cs="Arial"/>
          <w:sz w:val="22"/>
          <w:szCs w:val="22"/>
        </w:rPr>
        <w:t xml:space="preserve">. Al combinar </w:t>
      </w:r>
      <w:ins w:id="8" w:author="Telematica" w:date="2014-06-12T12:58:00Z">
        <w:r w:rsidR="003B6699">
          <w:rPr>
            <w:rFonts w:ascii="Arial" w:eastAsia="Calibri" w:hAnsi="Arial" w:cs="Arial"/>
            <w:sz w:val="22"/>
            <w:szCs w:val="22"/>
          </w:rPr>
          <w:t>é</w:t>
        </w:r>
      </w:ins>
      <w:del w:id="9" w:author="Telematica" w:date="2014-06-12T12:58:00Z">
        <w:r w:rsidRPr="003D79EA" w:rsidDel="003B6699">
          <w:rPr>
            <w:rFonts w:ascii="Arial" w:eastAsia="Calibri" w:hAnsi="Arial" w:cs="Arial"/>
            <w:sz w:val="22"/>
            <w:szCs w:val="22"/>
          </w:rPr>
          <w:delText>e</w:delText>
        </w:r>
      </w:del>
      <w:r w:rsidRPr="003D79EA">
        <w:rPr>
          <w:rFonts w:ascii="Arial" w:eastAsia="Calibri" w:hAnsi="Arial" w:cs="Arial"/>
          <w:sz w:val="22"/>
          <w:szCs w:val="22"/>
        </w:rPr>
        <w:t xml:space="preserve">sto con la coordinación de los académicos, es posible aprovechar las potencialidades durante la formación académica, y tanto alumnos como maestros se ven forzados a utilizar de manera más apropiada tanto la computadora como el Internet. También les permite conocer las ventajas que </w:t>
      </w:r>
      <w:del w:id="10" w:author="Telematica" w:date="2014-06-12T12:59:00Z">
        <w:r w:rsidRPr="003D79EA" w:rsidDel="003B6699">
          <w:rPr>
            <w:rFonts w:ascii="Arial" w:eastAsia="Calibri" w:hAnsi="Arial" w:cs="Arial"/>
            <w:sz w:val="22"/>
            <w:szCs w:val="22"/>
          </w:rPr>
          <w:delText xml:space="preserve">esto </w:delText>
        </w:r>
      </w:del>
      <w:ins w:id="11" w:author="Telematica" w:date="2014-06-12T12:59:00Z">
        <w:r w:rsidR="003B6699">
          <w:rPr>
            <w:rFonts w:ascii="Arial" w:eastAsia="Calibri" w:hAnsi="Arial" w:cs="Arial"/>
            <w:sz w:val="22"/>
            <w:szCs w:val="22"/>
          </w:rPr>
          <w:t>ello</w:t>
        </w:r>
        <w:r w:rsidR="003B6699" w:rsidRPr="003D79EA">
          <w:rPr>
            <w:rFonts w:ascii="Arial" w:eastAsia="Calibri" w:hAnsi="Arial" w:cs="Arial"/>
            <w:sz w:val="22"/>
            <w:szCs w:val="22"/>
          </w:rPr>
          <w:t xml:space="preserve"> </w:t>
        </w:r>
      </w:ins>
      <w:r w:rsidRPr="003D79EA">
        <w:rPr>
          <w:rFonts w:ascii="Arial" w:eastAsia="Calibri" w:hAnsi="Arial" w:cs="Arial"/>
          <w:sz w:val="22"/>
          <w:szCs w:val="22"/>
        </w:rPr>
        <w:t xml:space="preserve">conlleva como lo </w:t>
      </w:r>
      <w:ins w:id="12" w:author="Telematica" w:date="2014-06-12T12:59:00Z">
        <w:r w:rsidR="003B6699">
          <w:rPr>
            <w:rFonts w:ascii="Arial" w:eastAsia="Calibri" w:hAnsi="Arial" w:cs="Arial"/>
            <w:sz w:val="22"/>
            <w:szCs w:val="22"/>
          </w:rPr>
          <w:t>son</w:t>
        </w:r>
      </w:ins>
      <w:del w:id="13" w:author="Telematica" w:date="2014-06-12T12:59:00Z">
        <w:r w:rsidRPr="003D79EA" w:rsidDel="003B6699">
          <w:rPr>
            <w:rFonts w:ascii="Arial" w:eastAsia="Calibri" w:hAnsi="Arial" w:cs="Arial"/>
            <w:sz w:val="22"/>
            <w:szCs w:val="22"/>
          </w:rPr>
          <w:delText>es</w:delText>
        </w:r>
      </w:del>
      <w:r w:rsidRPr="003D79EA">
        <w:rPr>
          <w:rFonts w:ascii="Arial" w:eastAsia="Calibri" w:hAnsi="Arial" w:cs="Arial"/>
          <w:sz w:val="22"/>
          <w:szCs w:val="22"/>
        </w:rPr>
        <w:t xml:space="preserve"> el subir y revisar tareas desde casa, tener a la mano diversos ejercicios para realizarlos y practicar a cualquier hora del día, </w:t>
      </w:r>
      <w:del w:id="14" w:author="Telematica" w:date="2014-06-12T13:00:00Z">
        <w:r w:rsidRPr="003D79EA" w:rsidDel="003B6699">
          <w:rPr>
            <w:rFonts w:ascii="Arial" w:eastAsia="Calibri" w:hAnsi="Arial" w:cs="Arial"/>
            <w:sz w:val="22"/>
            <w:szCs w:val="22"/>
          </w:rPr>
          <w:delText xml:space="preserve">poner siempre a la mano </w:delText>
        </w:r>
      </w:del>
      <w:ins w:id="15" w:author="Telematica" w:date="2014-06-12T13:00:00Z">
        <w:r w:rsidR="003B6699">
          <w:rPr>
            <w:rFonts w:ascii="Arial" w:eastAsia="Calibri" w:hAnsi="Arial" w:cs="Arial"/>
            <w:sz w:val="22"/>
            <w:szCs w:val="22"/>
          </w:rPr>
          <w:t xml:space="preserve">disponer de </w:t>
        </w:r>
      </w:ins>
      <w:r w:rsidRPr="003D79EA">
        <w:rPr>
          <w:rFonts w:ascii="Arial" w:eastAsia="Calibri" w:hAnsi="Arial" w:cs="Arial"/>
          <w:sz w:val="22"/>
          <w:szCs w:val="22"/>
        </w:rPr>
        <w:t xml:space="preserve">la planeación de todo el curso así como </w:t>
      </w:r>
      <w:ins w:id="16" w:author="Telematica" w:date="2014-06-12T13:00:00Z">
        <w:r w:rsidR="003B6699">
          <w:rPr>
            <w:rFonts w:ascii="Arial" w:eastAsia="Calibri" w:hAnsi="Arial" w:cs="Arial"/>
            <w:sz w:val="22"/>
            <w:szCs w:val="22"/>
          </w:rPr>
          <w:t xml:space="preserve">de </w:t>
        </w:r>
      </w:ins>
      <w:r w:rsidRPr="003D79EA">
        <w:rPr>
          <w:rFonts w:ascii="Arial" w:eastAsia="Calibri" w:hAnsi="Arial" w:cs="Arial"/>
          <w:sz w:val="22"/>
          <w:szCs w:val="22"/>
        </w:rPr>
        <w:t>los temas que se tratarán día a día sin que se pierda. Todas éstas son características de las plataformas ya mencionadas y que se detalla</w:t>
      </w:r>
      <w:ins w:id="17" w:author="Telematica" w:date="2014-06-12T13:00:00Z">
        <w:r w:rsidR="003B6699">
          <w:rPr>
            <w:rFonts w:ascii="Arial" w:eastAsia="Calibri" w:hAnsi="Arial" w:cs="Arial"/>
            <w:sz w:val="22"/>
            <w:szCs w:val="22"/>
          </w:rPr>
          <w:t>n</w:t>
        </w:r>
      </w:ins>
      <w:del w:id="18" w:author="Telematica" w:date="2014-06-12T13:00:00Z">
        <w:r w:rsidRPr="003D79EA" w:rsidDel="003B6699">
          <w:rPr>
            <w:rFonts w:ascii="Arial" w:eastAsia="Calibri" w:hAnsi="Arial" w:cs="Arial"/>
            <w:sz w:val="22"/>
            <w:szCs w:val="22"/>
          </w:rPr>
          <w:delText>ran</w:delText>
        </w:r>
      </w:del>
      <w:r w:rsidRPr="003D79EA">
        <w:rPr>
          <w:rFonts w:ascii="Arial" w:eastAsia="Calibri" w:hAnsi="Arial" w:cs="Arial"/>
          <w:sz w:val="22"/>
          <w:szCs w:val="22"/>
        </w:rPr>
        <w:t xml:space="preserve"> en este trabajo.</w:t>
      </w:r>
    </w:p>
    <w:p w:rsidR="003D79EA" w:rsidRDefault="003D79EA">
      <w:pPr>
        <w:spacing w:after="160" w:line="259" w:lineRule="auto"/>
        <w:rPr>
          <w:rFonts w:ascii="Arial" w:hAnsi="Arial" w:cs="Arial"/>
          <w:sz w:val="16"/>
          <w:szCs w:val="16"/>
        </w:rPr>
      </w:pPr>
      <w:r>
        <w:rPr>
          <w:rFonts w:ascii="Arial" w:hAnsi="Arial" w:cs="Arial"/>
          <w:sz w:val="16"/>
          <w:szCs w:val="16"/>
        </w:rPr>
        <w:br w:type="page"/>
      </w:r>
    </w:p>
    <w:p w:rsidR="0056515B" w:rsidRPr="003D79EA" w:rsidRDefault="003D79EA" w:rsidP="003D79EA">
      <w:pPr>
        <w:spacing w:after="200" w:line="276" w:lineRule="auto"/>
        <w:jc w:val="center"/>
        <w:rPr>
          <w:rFonts w:ascii="Arial" w:eastAsia="Calibri" w:hAnsi="Arial" w:cs="Arial"/>
          <w:b/>
          <w:sz w:val="22"/>
          <w:szCs w:val="22"/>
        </w:rPr>
      </w:pPr>
      <w:r w:rsidRPr="003D79EA">
        <w:rPr>
          <w:rFonts w:ascii="Arial" w:eastAsia="Calibri" w:hAnsi="Arial" w:cs="Arial"/>
          <w:b/>
          <w:sz w:val="22"/>
          <w:szCs w:val="22"/>
        </w:rPr>
        <w:lastRenderedPageBreak/>
        <w:t>Abstract</w:t>
      </w:r>
    </w:p>
    <w:p w:rsidR="003D79EA" w:rsidRDefault="003D79EA" w:rsidP="008B7964">
      <w:pPr>
        <w:rPr>
          <w:rFonts w:ascii="Arial" w:hAnsi="Arial" w:cs="Arial"/>
          <w:sz w:val="16"/>
          <w:szCs w:val="16"/>
        </w:rPr>
        <w:sectPr w:rsidR="003D79EA" w:rsidSect="00FD1AF1">
          <w:footerReference w:type="default" r:id="rId10"/>
          <w:pgSz w:w="11906" w:h="16838"/>
          <w:pgMar w:top="1417" w:right="1701" w:bottom="1417" w:left="1701" w:header="708" w:footer="708" w:gutter="0"/>
          <w:cols w:space="708"/>
          <w:docGrid w:linePitch="360"/>
        </w:sectPr>
      </w:pPr>
    </w:p>
    <w:sdt>
      <w:sdtPr>
        <w:rPr>
          <w:rFonts w:ascii="Times New Roman" w:eastAsia="Times New Roman" w:hAnsi="Times New Roman" w:cs="Times New Roman"/>
          <w:b w:val="0"/>
          <w:bCs w:val="0"/>
          <w:color w:val="auto"/>
          <w:sz w:val="24"/>
          <w:szCs w:val="24"/>
          <w:lang w:val="es-ES" w:eastAsia="en-US"/>
        </w:rPr>
        <w:id w:val="1902870767"/>
        <w:docPartObj>
          <w:docPartGallery w:val="Table of Contents"/>
          <w:docPartUnique/>
        </w:docPartObj>
      </w:sdtPr>
      <w:sdtContent>
        <w:p w:rsidR="009800FB" w:rsidRPr="009800FB" w:rsidRDefault="003B6699" w:rsidP="009800FB">
          <w:pPr>
            <w:pStyle w:val="TtulodeTDC"/>
            <w:rPr>
              <w:lang w:val="es-ES"/>
            </w:rPr>
          </w:pPr>
          <w:ins w:id="19" w:author="Telematica" w:date="2014-06-12T13:01:00Z">
            <w:r>
              <w:rPr>
                <w:lang w:val="es-ES"/>
              </w:rPr>
              <w:t>Í</w:t>
            </w:r>
          </w:ins>
          <w:del w:id="20" w:author="Telematica" w:date="2014-06-12T13:01:00Z">
            <w:r w:rsidR="009800FB" w:rsidDel="003B6699">
              <w:rPr>
                <w:lang w:val="es-ES"/>
              </w:rPr>
              <w:delText>I</w:delText>
            </w:r>
          </w:del>
          <w:r w:rsidR="009800FB">
            <w:rPr>
              <w:lang w:val="es-ES"/>
            </w:rPr>
            <w:t>NDICE</w:t>
          </w:r>
          <w:ins w:id="21" w:author="Telematica" w:date="2014-06-12T13:01:00Z">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t>Pág.</w:t>
            </w:r>
          </w:ins>
        </w:p>
        <w:p w:rsidR="006F44C8" w:rsidRDefault="009020F8">
          <w:pPr>
            <w:pStyle w:val="TDC1"/>
            <w:tabs>
              <w:tab w:val="right" w:leader="dot" w:pos="8494"/>
            </w:tabs>
            <w:rPr>
              <w:rFonts w:asciiTheme="minorHAnsi" w:eastAsiaTheme="minorEastAsia" w:hAnsiTheme="minorHAnsi" w:cstheme="minorBidi"/>
              <w:noProof/>
              <w:sz w:val="22"/>
              <w:szCs w:val="22"/>
              <w:lang w:eastAsia="es-MX"/>
            </w:rPr>
          </w:pPr>
          <w:r w:rsidRPr="009020F8">
            <w:fldChar w:fldCharType="begin"/>
          </w:r>
          <w:r w:rsidR="003E7112">
            <w:instrText xml:space="preserve"> TOC \o "1-3" \h \z \u </w:instrText>
          </w:r>
          <w:r w:rsidRPr="009020F8">
            <w:fldChar w:fldCharType="separate"/>
          </w:r>
          <w:bookmarkStart w:id="22" w:name="_GoBack"/>
          <w:bookmarkEnd w:id="22"/>
          <w:r w:rsidRPr="005A75EF">
            <w:rPr>
              <w:rStyle w:val="Hipervnculo"/>
              <w:noProof/>
            </w:rPr>
            <w:fldChar w:fldCharType="begin"/>
          </w:r>
          <w:r w:rsidR="006F44C8" w:rsidRPr="005A75EF">
            <w:rPr>
              <w:rStyle w:val="Hipervnculo"/>
              <w:noProof/>
            </w:rPr>
            <w:instrText xml:space="preserve"> </w:instrText>
          </w:r>
          <w:r w:rsidR="006F44C8">
            <w:rPr>
              <w:noProof/>
            </w:rPr>
            <w:instrText>HYPERLINK \l "_Toc389243569"</w:instrText>
          </w:r>
          <w:r w:rsidR="006F44C8" w:rsidRPr="005A75EF">
            <w:rPr>
              <w:rStyle w:val="Hipervnculo"/>
              <w:noProof/>
            </w:rPr>
            <w:instrText xml:space="preserve"> </w:instrText>
          </w:r>
          <w:r w:rsidRPr="005A75EF">
            <w:rPr>
              <w:rStyle w:val="Hipervnculo"/>
              <w:noProof/>
            </w:rPr>
            <w:fldChar w:fldCharType="separate"/>
          </w:r>
          <w:r w:rsidR="006F44C8" w:rsidRPr="005A75EF">
            <w:rPr>
              <w:rStyle w:val="Hipervnculo"/>
              <w:rFonts w:ascii="Arial" w:hAnsi="Arial" w:cs="Arial"/>
              <w:noProof/>
            </w:rPr>
            <w:t>Capítulo 1. Introducción</w:t>
          </w:r>
          <w:r w:rsidR="006F44C8">
            <w:rPr>
              <w:noProof/>
              <w:webHidden/>
            </w:rPr>
            <w:tab/>
          </w:r>
          <w:r>
            <w:rPr>
              <w:noProof/>
              <w:webHidden/>
            </w:rPr>
            <w:fldChar w:fldCharType="begin"/>
          </w:r>
          <w:r w:rsidR="006F44C8">
            <w:rPr>
              <w:noProof/>
              <w:webHidden/>
            </w:rPr>
            <w:instrText xml:space="preserve"> PAGEREF _Toc389243569 \h </w:instrText>
          </w:r>
          <w:r>
            <w:rPr>
              <w:noProof/>
              <w:webHidden/>
            </w:rPr>
          </w:r>
          <w:r>
            <w:rPr>
              <w:noProof/>
              <w:webHidden/>
            </w:rPr>
            <w:fldChar w:fldCharType="separate"/>
          </w:r>
          <w:r w:rsidR="006F44C8">
            <w:rPr>
              <w:noProof/>
              <w:webHidden/>
            </w:rPr>
            <w:t>3</w:t>
          </w:r>
          <w:r>
            <w:rPr>
              <w:noProof/>
              <w:webHidden/>
            </w:rPr>
            <w:fldChar w:fldCharType="end"/>
          </w:r>
          <w:r w:rsidRPr="005A75EF">
            <w:rPr>
              <w:rStyle w:val="Hipervnculo"/>
              <w:noProof/>
            </w:rPr>
            <w:fldChar w:fldCharType="end"/>
          </w:r>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70" w:history="1">
            <w:r w:rsidR="006F44C8" w:rsidRPr="005A75EF">
              <w:rPr>
                <w:rStyle w:val="Hipervnculo"/>
                <w:rFonts w:ascii="Arial" w:hAnsi="Arial" w:cs="Arial"/>
                <w:i/>
                <w:noProof/>
              </w:rPr>
              <w:t>Descripción del problema</w:t>
            </w:r>
            <w:r w:rsidR="006F44C8">
              <w:rPr>
                <w:noProof/>
                <w:webHidden/>
              </w:rPr>
              <w:tab/>
            </w:r>
            <w:r>
              <w:rPr>
                <w:noProof/>
                <w:webHidden/>
              </w:rPr>
              <w:fldChar w:fldCharType="begin"/>
            </w:r>
            <w:r w:rsidR="006F44C8">
              <w:rPr>
                <w:noProof/>
                <w:webHidden/>
              </w:rPr>
              <w:instrText xml:space="preserve"> PAGEREF _Toc389243570 \h </w:instrText>
            </w:r>
            <w:r>
              <w:rPr>
                <w:noProof/>
                <w:webHidden/>
              </w:rPr>
            </w:r>
            <w:r>
              <w:rPr>
                <w:noProof/>
                <w:webHidden/>
              </w:rPr>
              <w:fldChar w:fldCharType="separate"/>
            </w:r>
            <w:r w:rsidR="006F44C8">
              <w:rPr>
                <w:noProof/>
                <w:webHidden/>
              </w:rPr>
              <w:t>4</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71" w:history="1">
            <w:r w:rsidR="006F44C8" w:rsidRPr="005A75EF">
              <w:rPr>
                <w:rStyle w:val="Hipervnculo"/>
                <w:rFonts w:ascii="Arial" w:hAnsi="Arial" w:cs="Arial"/>
                <w:i/>
                <w:noProof/>
              </w:rPr>
              <w:t>Objetivo General</w:t>
            </w:r>
            <w:r w:rsidR="006F44C8">
              <w:rPr>
                <w:noProof/>
                <w:webHidden/>
              </w:rPr>
              <w:tab/>
            </w:r>
            <w:r>
              <w:rPr>
                <w:noProof/>
                <w:webHidden/>
              </w:rPr>
              <w:fldChar w:fldCharType="begin"/>
            </w:r>
            <w:r w:rsidR="006F44C8">
              <w:rPr>
                <w:noProof/>
                <w:webHidden/>
              </w:rPr>
              <w:instrText xml:space="preserve"> PAGEREF _Toc389243571 \h </w:instrText>
            </w:r>
            <w:r>
              <w:rPr>
                <w:noProof/>
                <w:webHidden/>
              </w:rPr>
            </w:r>
            <w:r>
              <w:rPr>
                <w:noProof/>
                <w:webHidden/>
              </w:rPr>
              <w:fldChar w:fldCharType="separate"/>
            </w:r>
            <w:r w:rsidR="006F44C8">
              <w:rPr>
                <w:noProof/>
                <w:webHidden/>
              </w:rPr>
              <w:t>4</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72" w:history="1">
            <w:r w:rsidR="006F44C8" w:rsidRPr="005A75EF">
              <w:rPr>
                <w:rStyle w:val="Hipervnculo"/>
                <w:rFonts w:ascii="Arial" w:hAnsi="Arial" w:cs="Arial"/>
                <w:i/>
                <w:noProof/>
              </w:rPr>
              <w:t>Objetivos Específicos</w:t>
            </w:r>
            <w:r w:rsidR="006F44C8">
              <w:rPr>
                <w:noProof/>
                <w:webHidden/>
              </w:rPr>
              <w:tab/>
            </w:r>
            <w:r>
              <w:rPr>
                <w:noProof/>
                <w:webHidden/>
              </w:rPr>
              <w:fldChar w:fldCharType="begin"/>
            </w:r>
            <w:r w:rsidR="006F44C8">
              <w:rPr>
                <w:noProof/>
                <w:webHidden/>
              </w:rPr>
              <w:instrText xml:space="preserve"> PAGEREF _Toc389243572 \h </w:instrText>
            </w:r>
            <w:r>
              <w:rPr>
                <w:noProof/>
                <w:webHidden/>
              </w:rPr>
            </w:r>
            <w:r>
              <w:rPr>
                <w:noProof/>
                <w:webHidden/>
              </w:rPr>
              <w:fldChar w:fldCharType="separate"/>
            </w:r>
            <w:r w:rsidR="006F44C8">
              <w:rPr>
                <w:noProof/>
                <w:webHidden/>
              </w:rPr>
              <w:t>4</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73" w:history="1">
            <w:r w:rsidR="006F44C8" w:rsidRPr="005A75EF">
              <w:rPr>
                <w:rStyle w:val="Hipervnculo"/>
                <w:rFonts w:ascii="Arial" w:hAnsi="Arial" w:cs="Arial"/>
                <w:i/>
                <w:noProof/>
              </w:rPr>
              <w:t>Preguntas de investigación</w:t>
            </w:r>
            <w:r w:rsidR="006F44C8">
              <w:rPr>
                <w:noProof/>
                <w:webHidden/>
              </w:rPr>
              <w:tab/>
            </w:r>
            <w:r>
              <w:rPr>
                <w:noProof/>
                <w:webHidden/>
              </w:rPr>
              <w:fldChar w:fldCharType="begin"/>
            </w:r>
            <w:r w:rsidR="006F44C8">
              <w:rPr>
                <w:noProof/>
                <w:webHidden/>
              </w:rPr>
              <w:instrText xml:space="preserve"> PAGEREF _Toc389243573 \h </w:instrText>
            </w:r>
            <w:r>
              <w:rPr>
                <w:noProof/>
                <w:webHidden/>
              </w:rPr>
            </w:r>
            <w:r>
              <w:rPr>
                <w:noProof/>
                <w:webHidden/>
              </w:rPr>
              <w:fldChar w:fldCharType="separate"/>
            </w:r>
            <w:r w:rsidR="006F44C8">
              <w:rPr>
                <w:noProof/>
                <w:webHidden/>
              </w:rPr>
              <w:t>4</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74" w:history="1">
            <w:r w:rsidR="006F44C8" w:rsidRPr="005A75EF">
              <w:rPr>
                <w:rStyle w:val="Hipervnculo"/>
                <w:rFonts w:ascii="Arial" w:hAnsi="Arial" w:cs="Arial"/>
                <w:i/>
                <w:noProof/>
              </w:rPr>
              <w:t>Justificación</w:t>
            </w:r>
            <w:r w:rsidR="006F44C8">
              <w:rPr>
                <w:noProof/>
                <w:webHidden/>
              </w:rPr>
              <w:tab/>
            </w:r>
            <w:r>
              <w:rPr>
                <w:noProof/>
                <w:webHidden/>
              </w:rPr>
              <w:fldChar w:fldCharType="begin"/>
            </w:r>
            <w:r w:rsidR="006F44C8">
              <w:rPr>
                <w:noProof/>
                <w:webHidden/>
              </w:rPr>
              <w:instrText xml:space="preserve"> PAGEREF _Toc389243574 \h </w:instrText>
            </w:r>
            <w:r>
              <w:rPr>
                <w:noProof/>
                <w:webHidden/>
              </w:rPr>
            </w:r>
            <w:r>
              <w:rPr>
                <w:noProof/>
                <w:webHidden/>
              </w:rPr>
              <w:fldChar w:fldCharType="separate"/>
            </w:r>
            <w:r w:rsidR="006F44C8">
              <w:rPr>
                <w:noProof/>
                <w:webHidden/>
              </w:rPr>
              <w:t>5</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75" w:history="1">
            <w:r w:rsidR="006F44C8" w:rsidRPr="005A75EF">
              <w:rPr>
                <w:rStyle w:val="Hipervnculo"/>
                <w:rFonts w:ascii="Arial" w:hAnsi="Arial" w:cs="Arial"/>
                <w:i/>
                <w:noProof/>
              </w:rPr>
              <w:t>Factibilidad</w:t>
            </w:r>
            <w:r w:rsidR="006F44C8">
              <w:rPr>
                <w:noProof/>
                <w:webHidden/>
              </w:rPr>
              <w:tab/>
            </w:r>
            <w:r>
              <w:rPr>
                <w:noProof/>
                <w:webHidden/>
              </w:rPr>
              <w:fldChar w:fldCharType="begin"/>
            </w:r>
            <w:r w:rsidR="006F44C8">
              <w:rPr>
                <w:noProof/>
                <w:webHidden/>
              </w:rPr>
              <w:instrText xml:space="preserve"> PAGEREF _Toc389243575 \h </w:instrText>
            </w:r>
            <w:r>
              <w:rPr>
                <w:noProof/>
                <w:webHidden/>
              </w:rPr>
            </w:r>
            <w:r>
              <w:rPr>
                <w:noProof/>
                <w:webHidden/>
              </w:rPr>
              <w:fldChar w:fldCharType="separate"/>
            </w:r>
            <w:r w:rsidR="006F44C8">
              <w:rPr>
                <w:noProof/>
                <w:webHidden/>
              </w:rPr>
              <w:t>5</w:t>
            </w:r>
            <w:r>
              <w:rPr>
                <w:noProof/>
                <w:webHidden/>
              </w:rPr>
              <w:fldChar w:fldCharType="end"/>
            </w:r>
          </w:hyperlink>
        </w:p>
        <w:p w:rsidR="006F44C8" w:rsidRDefault="009020F8">
          <w:pPr>
            <w:pStyle w:val="TDC3"/>
            <w:tabs>
              <w:tab w:val="right" w:leader="dot" w:pos="8494"/>
            </w:tabs>
            <w:rPr>
              <w:rFonts w:asciiTheme="minorHAnsi" w:eastAsiaTheme="minorEastAsia" w:hAnsiTheme="minorHAnsi" w:cstheme="minorBidi"/>
              <w:noProof/>
              <w:sz w:val="22"/>
              <w:szCs w:val="22"/>
              <w:lang w:eastAsia="es-MX"/>
            </w:rPr>
          </w:pPr>
          <w:hyperlink w:anchor="_Toc389243576" w:history="1">
            <w:r w:rsidR="006F44C8" w:rsidRPr="005A75EF">
              <w:rPr>
                <w:rStyle w:val="Hipervnculo"/>
                <w:rFonts w:ascii="Arial" w:hAnsi="Arial" w:cs="Arial"/>
                <w:i/>
                <w:noProof/>
              </w:rPr>
              <w:t>Materiales</w:t>
            </w:r>
            <w:r w:rsidR="006F44C8">
              <w:rPr>
                <w:noProof/>
                <w:webHidden/>
              </w:rPr>
              <w:tab/>
            </w:r>
            <w:r>
              <w:rPr>
                <w:noProof/>
                <w:webHidden/>
              </w:rPr>
              <w:fldChar w:fldCharType="begin"/>
            </w:r>
            <w:r w:rsidR="006F44C8">
              <w:rPr>
                <w:noProof/>
                <w:webHidden/>
              </w:rPr>
              <w:instrText xml:space="preserve"> PAGEREF _Toc389243576 \h </w:instrText>
            </w:r>
            <w:r>
              <w:rPr>
                <w:noProof/>
                <w:webHidden/>
              </w:rPr>
            </w:r>
            <w:r>
              <w:rPr>
                <w:noProof/>
                <w:webHidden/>
              </w:rPr>
              <w:fldChar w:fldCharType="separate"/>
            </w:r>
            <w:r w:rsidR="006F44C8">
              <w:rPr>
                <w:noProof/>
                <w:webHidden/>
              </w:rPr>
              <w:t>5</w:t>
            </w:r>
            <w:r>
              <w:rPr>
                <w:noProof/>
                <w:webHidden/>
              </w:rPr>
              <w:fldChar w:fldCharType="end"/>
            </w:r>
          </w:hyperlink>
        </w:p>
        <w:p w:rsidR="006F44C8" w:rsidRDefault="009020F8">
          <w:pPr>
            <w:pStyle w:val="TDC1"/>
            <w:tabs>
              <w:tab w:val="right" w:leader="dot" w:pos="8494"/>
            </w:tabs>
            <w:rPr>
              <w:rFonts w:asciiTheme="minorHAnsi" w:eastAsiaTheme="minorEastAsia" w:hAnsiTheme="minorHAnsi" w:cstheme="minorBidi"/>
              <w:noProof/>
              <w:sz w:val="22"/>
              <w:szCs w:val="22"/>
              <w:lang w:eastAsia="es-MX"/>
            </w:rPr>
          </w:pPr>
          <w:hyperlink w:anchor="_Toc389243577" w:history="1">
            <w:r w:rsidR="006F44C8" w:rsidRPr="005A75EF">
              <w:rPr>
                <w:rStyle w:val="Hipervnculo"/>
                <w:rFonts w:ascii="Arial" w:hAnsi="Arial" w:cs="Arial"/>
                <w:noProof/>
              </w:rPr>
              <w:t>Capítulo 2. Estado del Arte</w:t>
            </w:r>
            <w:r w:rsidR="006F44C8">
              <w:rPr>
                <w:noProof/>
                <w:webHidden/>
              </w:rPr>
              <w:tab/>
            </w:r>
            <w:r>
              <w:rPr>
                <w:noProof/>
                <w:webHidden/>
              </w:rPr>
              <w:fldChar w:fldCharType="begin"/>
            </w:r>
            <w:r w:rsidR="006F44C8">
              <w:rPr>
                <w:noProof/>
                <w:webHidden/>
              </w:rPr>
              <w:instrText xml:space="preserve"> PAGEREF _Toc389243577 \h </w:instrText>
            </w:r>
            <w:r>
              <w:rPr>
                <w:noProof/>
                <w:webHidden/>
              </w:rPr>
            </w:r>
            <w:r>
              <w:rPr>
                <w:noProof/>
                <w:webHidden/>
              </w:rPr>
              <w:fldChar w:fldCharType="separate"/>
            </w:r>
            <w:r w:rsidR="006F44C8">
              <w:rPr>
                <w:noProof/>
                <w:webHidden/>
              </w:rPr>
              <w:t>7</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78" w:history="1">
            <w:r w:rsidR="006F44C8" w:rsidRPr="005A75EF">
              <w:rPr>
                <w:rStyle w:val="Hipervnculo"/>
                <w:rFonts w:ascii="Arial" w:hAnsi="Arial" w:cs="Arial"/>
                <w:i/>
                <w:noProof/>
              </w:rPr>
              <w:t>Plataformas de aprendizaje</w:t>
            </w:r>
            <w:r w:rsidR="006F44C8">
              <w:rPr>
                <w:noProof/>
                <w:webHidden/>
              </w:rPr>
              <w:tab/>
            </w:r>
            <w:r>
              <w:rPr>
                <w:noProof/>
                <w:webHidden/>
              </w:rPr>
              <w:fldChar w:fldCharType="begin"/>
            </w:r>
            <w:r w:rsidR="006F44C8">
              <w:rPr>
                <w:noProof/>
                <w:webHidden/>
              </w:rPr>
              <w:instrText xml:space="preserve"> PAGEREF _Toc389243578 \h </w:instrText>
            </w:r>
            <w:r>
              <w:rPr>
                <w:noProof/>
                <w:webHidden/>
              </w:rPr>
            </w:r>
            <w:r>
              <w:rPr>
                <w:noProof/>
                <w:webHidden/>
              </w:rPr>
              <w:fldChar w:fldCharType="separate"/>
            </w:r>
            <w:r w:rsidR="006F44C8">
              <w:rPr>
                <w:noProof/>
                <w:webHidden/>
              </w:rPr>
              <w:t>8</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79" w:history="1">
            <w:r w:rsidR="006F44C8" w:rsidRPr="005A75EF">
              <w:rPr>
                <w:rStyle w:val="Hipervnculo"/>
                <w:rFonts w:ascii="Arial" w:hAnsi="Arial" w:cs="Arial"/>
                <w:i/>
                <w:noProof/>
              </w:rPr>
              <w:t>Moodle</w:t>
            </w:r>
            <w:r w:rsidR="006F44C8">
              <w:rPr>
                <w:noProof/>
                <w:webHidden/>
              </w:rPr>
              <w:tab/>
            </w:r>
            <w:r>
              <w:rPr>
                <w:noProof/>
                <w:webHidden/>
              </w:rPr>
              <w:fldChar w:fldCharType="begin"/>
            </w:r>
            <w:r w:rsidR="006F44C8">
              <w:rPr>
                <w:noProof/>
                <w:webHidden/>
              </w:rPr>
              <w:instrText xml:space="preserve"> PAGEREF _Toc389243579 \h </w:instrText>
            </w:r>
            <w:r>
              <w:rPr>
                <w:noProof/>
                <w:webHidden/>
              </w:rPr>
            </w:r>
            <w:r>
              <w:rPr>
                <w:noProof/>
                <w:webHidden/>
              </w:rPr>
              <w:fldChar w:fldCharType="separate"/>
            </w:r>
            <w:r w:rsidR="006F44C8">
              <w:rPr>
                <w:noProof/>
                <w:webHidden/>
              </w:rPr>
              <w:t>8</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0" w:history="1">
            <w:r w:rsidR="006F44C8" w:rsidRPr="005A75EF">
              <w:rPr>
                <w:rStyle w:val="Hipervnculo"/>
                <w:rFonts w:ascii="Arial" w:hAnsi="Arial" w:cs="Arial"/>
                <w:i/>
                <w:noProof/>
              </w:rPr>
              <w:t>Educ</w:t>
            </w:r>
            <w:r w:rsidR="006F44C8">
              <w:rPr>
                <w:noProof/>
                <w:webHidden/>
              </w:rPr>
              <w:tab/>
            </w:r>
            <w:r>
              <w:rPr>
                <w:noProof/>
                <w:webHidden/>
              </w:rPr>
              <w:fldChar w:fldCharType="begin"/>
            </w:r>
            <w:r w:rsidR="006F44C8">
              <w:rPr>
                <w:noProof/>
                <w:webHidden/>
              </w:rPr>
              <w:instrText xml:space="preserve"> PAGEREF _Toc389243580 \h </w:instrText>
            </w:r>
            <w:r>
              <w:rPr>
                <w:noProof/>
                <w:webHidden/>
              </w:rPr>
            </w:r>
            <w:r>
              <w:rPr>
                <w:noProof/>
                <w:webHidden/>
              </w:rPr>
              <w:fldChar w:fldCharType="separate"/>
            </w:r>
            <w:r w:rsidR="006F44C8">
              <w:rPr>
                <w:noProof/>
                <w:webHidden/>
              </w:rPr>
              <w:t>11</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1" w:history="1">
            <w:r w:rsidR="006F44C8" w:rsidRPr="005A75EF">
              <w:rPr>
                <w:rStyle w:val="Hipervnculo"/>
                <w:rFonts w:ascii="Arial" w:hAnsi="Arial" w:cs="Arial"/>
                <w:i/>
                <w:noProof/>
              </w:rPr>
              <w:t>PIAC</w:t>
            </w:r>
            <w:r w:rsidR="006F44C8">
              <w:rPr>
                <w:noProof/>
                <w:webHidden/>
              </w:rPr>
              <w:tab/>
            </w:r>
            <w:r>
              <w:rPr>
                <w:noProof/>
                <w:webHidden/>
              </w:rPr>
              <w:fldChar w:fldCharType="begin"/>
            </w:r>
            <w:r w:rsidR="006F44C8">
              <w:rPr>
                <w:noProof/>
                <w:webHidden/>
              </w:rPr>
              <w:instrText xml:space="preserve"> PAGEREF _Toc389243581 \h </w:instrText>
            </w:r>
            <w:r>
              <w:rPr>
                <w:noProof/>
                <w:webHidden/>
              </w:rPr>
            </w:r>
            <w:r>
              <w:rPr>
                <w:noProof/>
                <w:webHidden/>
              </w:rPr>
              <w:fldChar w:fldCharType="separate"/>
            </w:r>
            <w:r w:rsidR="006F44C8">
              <w:rPr>
                <w:noProof/>
                <w:webHidden/>
              </w:rPr>
              <w:t>15</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2" w:history="1">
            <w:r w:rsidR="006F44C8" w:rsidRPr="005A75EF">
              <w:rPr>
                <w:rStyle w:val="Hipervnculo"/>
                <w:rFonts w:ascii="Arial" w:hAnsi="Arial" w:cs="Arial"/>
                <w:i/>
                <w:noProof/>
              </w:rPr>
              <w:t>Hipótesis</w:t>
            </w:r>
            <w:r w:rsidR="006F44C8">
              <w:rPr>
                <w:noProof/>
                <w:webHidden/>
              </w:rPr>
              <w:tab/>
            </w:r>
            <w:r>
              <w:rPr>
                <w:noProof/>
                <w:webHidden/>
              </w:rPr>
              <w:fldChar w:fldCharType="begin"/>
            </w:r>
            <w:r w:rsidR="006F44C8">
              <w:rPr>
                <w:noProof/>
                <w:webHidden/>
              </w:rPr>
              <w:instrText xml:space="preserve"> PAGEREF _Toc389243582 \h </w:instrText>
            </w:r>
            <w:r>
              <w:rPr>
                <w:noProof/>
                <w:webHidden/>
              </w:rPr>
            </w:r>
            <w:r>
              <w:rPr>
                <w:noProof/>
                <w:webHidden/>
              </w:rPr>
              <w:fldChar w:fldCharType="separate"/>
            </w:r>
            <w:r w:rsidR="006F44C8">
              <w:rPr>
                <w:noProof/>
                <w:webHidden/>
              </w:rPr>
              <w:t>17</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3" w:history="1">
            <w:r w:rsidR="006F44C8" w:rsidRPr="005A75EF">
              <w:rPr>
                <w:rStyle w:val="Hipervnculo"/>
                <w:rFonts w:ascii="Arial" w:hAnsi="Arial" w:cs="Arial"/>
                <w:i/>
                <w:noProof/>
              </w:rPr>
              <w:t>Desarrollo</w:t>
            </w:r>
            <w:r w:rsidR="006F44C8">
              <w:rPr>
                <w:noProof/>
                <w:webHidden/>
              </w:rPr>
              <w:tab/>
            </w:r>
            <w:r>
              <w:rPr>
                <w:noProof/>
                <w:webHidden/>
              </w:rPr>
              <w:fldChar w:fldCharType="begin"/>
            </w:r>
            <w:r w:rsidR="006F44C8">
              <w:rPr>
                <w:noProof/>
                <w:webHidden/>
              </w:rPr>
              <w:instrText xml:space="preserve"> PAGEREF _Toc389243583 \h </w:instrText>
            </w:r>
            <w:r>
              <w:rPr>
                <w:noProof/>
                <w:webHidden/>
              </w:rPr>
            </w:r>
            <w:r>
              <w:rPr>
                <w:noProof/>
                <w:webHidden/>
              </w:rPr>
              <w:fldChar w:fldCharType="separate"/>
            </w:r>
            <w:r w:rsidR="006F44C8">
              <w:rPr>
                <w:noProof/>
                <w:webHidden/>
              </w:rPr>
              <w:t>17</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4" w:history="1">
            <w:r w:rsidR="006F44C8" w:rsidRPr="005A75EF">
              <w:rPr>
                <w:rStyle w:val="Hipervnculo"/>
                <w:rFonts w:ascii="Arial" w:hAnsi="Arial" w:cs="Arial"/>
                <w:i/>
                <w:noProof/>
              </w:rPr>
              <w:t>Características Tecnológicas</w:t>
            </w:r>
            <w:r w:rsidR="006F44C8">
              <w:rPr>
                <w:noProof/>
                <w:webHidden/>
              </w:rPr>
              <w:tab/>
            </w:r>
            <w:r>
              <w:rPr>
                <w:noProof/>
                <w:webHidden/>
              </w:rPr>
              <w:fldChar w:fldCharType="begin"/>
            </w:r>
            <w:r w:rsidR="006F44C8">
              <w:rPr>
                <w:noProof/>
                <w:webHidden/>
              </w:rPr>
              <w:instrText xml:space="preserve"> PAGEREF _Toc389243584 \h </w:instrText>
            </w:r>
            <w:r>
              <w:rPr>
                <w:noProof/>
                <w:webHidden/>
              </w:rPr>
            </w:r>
            <w:r>
              <w:rPr>
                <w:noProof/>
                <w:webHidden/>
              </w:rPr>
              <w:fldChar w:fldCharType="separate"/>
            </w:r>
            <w:r w:rsidR="006F44C8">
              <w:rPr>
                <w:noProof/>
                <w:webHidden/>
              </w:rPr>
              <w:t>17</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5" w:history="1">
            <w:r w:rsidR="006F44C8" w:rsidRPr="005A75EF">
              <w:rPr>
                <w:rStyle w:val="Hipervnculo"/>
                <w:rFonts w:ascii="Arial" w:hAnsi="Arial" w:cs="Arial"/>
                <w:i/>
                <w:noProof/>
              </w:rPr>
              <w:t>Instalación del servidor</w:t>
            </w:r>
            <w:r w:rsidR="006F44C8">
              <w:rPr>
                <w:noProof/>
                <w:webHidden/>
              </w:rPr>
              <w:tab/>
            </w:r>
            <w:r>
              <w:rPr>
                <w:noProof/>
                <w:webHidden/>
              </w:rPr>
              <w:fldChar w:fldCharType="begin"/>
            </w:r>
            <w:r w:rsidR="006F44C8">
              <w:rPr>
                <w:noProof/>
                <w:webHidden/>
              </w:rPr>
              <w:instrText xml:space="preserve"> PAGEREF _Toc389243585 \h </w:instrText>
            </w:r>
            <w:r>
              <w:rPr>
                <w:noProof/>
                <w:webHidden/>
              </w:rPr>
            </w:r>
            <w:r>
              <w:rPr>
                <w:noProof/>
                <w:webHidden/>
              </w:rPr>
              <w:fldChar w:fldCharType="separate"/>
            </w:r>
            <w:r w:rsidR="006F44C8">
              <w:rPr>
                <w:noProof/>
                <w:webHidden/>
              </w:rPr>
              <w:t>24</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6" w:history="1">
            <w:r w:rsidR="006F44C8" w:rsidRPr="005A75EF">
              <w:rPr>
                <w:rStyle w:val="Hipervnculo"/>
                <w:rFonts w:ascii="Arial" w:hAnsi="Arial" w:cs="Arial"/>
                <w:i/>
                <w:noProof/>
              </w:rPr>
              <w:t>Pruebas</w:t>
            </w:r>
            <w:r w:rsidR="006F44C8">
              <w:rPr>
                <w:noProof/>
                <w:webHidden/>
              </w:rPr>
              <w:tab/>
            </w:r>
            <w:r>
              <w:rPr>
                <w:noProof/>
                <w:webHidden/>
              </w:rPr>
              <w:fldChar w:fldCharType="begin"/>
            </w:r>
            <w:r w:rsidR="006F44C8">
              <w:rPr>
                <w:noProof/>
                <w:webHidden/>
              </w:rPr>
              <w:instrText xml:space="preserve"> PAGEREF _Toc389243586 \h </w:instrText>
            </w:r>
            <w:r>
              <w:rPr>
                <w:noProof/>
                <w:webHidden/>
              </w:rPr>
            </w:r>
            <w:r>
              <w:rPr>
                <w:noProof/>
                <w:webHidden/>
              </w:rPr>
              <w:fldChar w:fldCharType="separate"/>
            </w:r>
            <w:r w:rsidR="006F44C8">
              <w:rPr>
                <w:noProof/>
                <w:webHidden/>
              </w:rPr>
              <w:t>28</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7" w:history="1">
            <w:r w:rsidR="006F44C8" w:rsidRPr="005A75EF">
              <w:rPr>
                <w:rStyle w:val="Hipervnculo"/>
                <w:rFonts w:ascii="Arial" w:hAnsi="Arial" w:cs="Arial"/>
                <w:i/>
                <w:noProof/>
              </w:rPr>
              <w:t>Características de la página.</w:t>
            </w:r>
            <w:r w:rsidR="006F44C8">
              <w:rPr>
                <w:noProof/>
                <w:webHidden/>
              </w:rPr>
              <w:tab/>
            </w:r>
            <w:r>
              <w:rPr>
                <w:noProof/>
                <w:webHidden/>
              </w:rPr>
              <w:fldChar w:fldCharType="begin"/>
            </w:r>
            <w:r w:rsidR="006F44C8">
              <w:rPr>
                <w:noProof/>
                <w:webHidden/>
              </w:rPr>
              <w:instrText xml:space="preserve"> PAGEREF _Toc389243587 \h </w:instrText>
            </w:r>
            <w:r>
              <w:rPr>
                <w:noProof/>
                <w:webHidden/>
              </w:rPr>
            </w:r>
            <w:r>
              <w:rPr>
                <w:noProof/>
                <w:webHidden/>
              </w:rPr>
              <w:fldChar w:fldCharType="separate"/>
            </w:r>
            <w:r w:rsidR="006F44C8">
              <w:rPr>
                <w:noProof/>
                <w:webHidden/>
              </w:rPr>
              <w:t>29</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8" w:history="1">
            <w:r w:rsidR="006F44C8" w:rsidRPr="005A75EF">
              <w:rPr>
                <w:rStyle w:val="Hipervnculo"/>
                <w:rFonts w:ascii="Arial" w:hAnsi="Arial" w:cs="Arial"/>
                <w:i/>
                <w:noProof/>
              </w:rPr>
              <w:t>Estructura</w:t>
            </w:r>
            <w:r w:rsidR="006F44C8">
              <w:rPr>
                <w:noProof/>
                <w:webHidden/>
              </w:rPr>
              <w:tab/>
            </w:r>
            <w:r>
              <w:rPr>
                <w:noProof/>
                <w:webHidden/>
              </w:rPr>
              <w:fldChar w:fldCharType="begin"/>
            </w:r>
            <w:r w:rsidR="006F44C8">
              <w:rPr>
                <w:noProof/>
                <w:webHidden/>
              </w:rPr>
              <w:instrText xml:space="preserve"> PAGEREF _Toc389243588 \h </w:instrText>
            </w:r>
            <w:r>
              <w:rPr>
                <w:noProof/>
                <w:webHidden/>
              </w:rPr>
            </w:r>
            <w:r>
              <w:rPr>
                <w:noProof/>
                <w:webHidden/>
              </w:rPr>
              <w:fldChar w:fldCharType="separate"/>
            </w:r>
            <w:r w:rsidR="006F44C8">
              <w:rPr>
                <w:noProof/>
                <w:webHidden/>
              </w:rPr>
              <w:t>32</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89" w:history="1">
            <w:r w:rsidR="006F44C8" w:rsidRPr="005A75EF">
              <w:rPr>
                <w:rStyle w:val="Hipervnculo"/>
                <w:rFonts w:ascii="Arial" w:hAnsi="Arial" w:cs="Arial"/>
                <w:i/>
                <w:noProof/>
              </w:rPr>
              <w:t>Contenido del módulo</w:t>
            </w:r>
            <w:r w:rsidR="006F44C8">
              <w:rPr>
                <w:noProof/>
                <w:webHidden/>
              </w:rPr>
              <w:tab/>
            </w:r>
            <w:r>
              <w:rPr>
                <w:noProof/>
                <w:webHidden/>
              </w:rPr>
              <w:fldChar w:fldCharType="begin"/>
            </w:r>
            <w:r w:rsidR="006F44C8">
              <w:rPr>
                <w:noProof/>
                <w:webHidden/>
              </w:rPr>
              <w:instrText xml:space="preserve"> PAGEREF _Toc389243589 \h </w:instrText>
            </w:r>
            <w:r>
              <w:rPr>
                <w:noProof/>
                <w:webHidden/>
              </w:rPr>
            </w:r>
            <w:r>
              <w:rPr>
                <w:noProof/>
                <w:webHidden/>
              </w:rPr>
              <w:fldChar w:fldCharType="separate"/>
            </w:r>
            <w:r w:rsidR="006F44C8">
              <w:rPr>
                <w:noProof/>
                <w:webHidden/>
              </w:rPr>
              <w:t>32</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90" w:history="1">
            <w:r w:rsidR="006F44C8" w:rsidRPr="005A75EF">
              <w:rPr>
                <w:rStyle w:val="Hipervnculo"/>
                <w:rFonts w:ascii="Arial" w:hAnsi="Arial" w:cs="Arial"/>
                <w:i/>
                <w:noProof/>
              </w:rPr>
              <w:t>Ejemplos</w:t>
            </w:r>
            <w:r w:rsidR="006F44C8">
              <w:rPr>
                <w:noProof/>
                <w:webHidden/>
              </w:rPr>
              <w:tab/>
            </w:r>
            <w:r>
              <w:rPr>
                <w:noProof/>
                <w:webHidden/>
              </w:rPr>
              <w:fldChar w:fldCharType="begin"/>
            </w:r>
            <w:r w:rsidR="006F44C8">
              <w:rPr>
                <w:noProof/>
                <w:webHidden/>
              </w:rPr>
              <w:instrText xml:space="preserve"> PAGEREF _Toc389243590 \h </w:instrText>
            </w:r>
            <w:r>
              <w:rPr>
                <w:noProof/>
                <w:webHidden/>
              </w:rPr>
            </w:r>
            <w:r>
              <w:rPr>
                <w:noProof/>
                <w:webHidden/>
              </w:rPr>
              <w:fldChar w:fldCharType="separate"/>
            </w:r>
            <w:r w:rsidR="006F44C8">
              <w:rPr>
                <w:noProof/>
                <w:webHidden/>
              </w:rPr>
              <w:t>34</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91" w:history="1">
            <w:r w:rsidR="006F44C8" w:rsidRPr="005A75EF">
              <w:rPr>
                <w:rStyle w:val="Hipervnculo"/>
                <w:rFonts w:ascii="Arial" w:hAnsi="Arial" w:cs="Arial"/>
                <w:i/>
                <w:noProof/>
              </w:rPr>
              <w:t>Resultados:</w:t>
            </w:r>
            <w:r w:rsidR="006F44C8">
              <w:rPr>
                <w:noProof/>
                <w:webHidden/>
              </w:rPr>
              <w:tab/>
            </w:r>
            <w:r>
              <w:rPr>
                <w:noProof/>
                <w:webHidden/>
              </w:rPr>
              <w:fldChar w:fldCharType="begin"/>
            </w:r>
            <w:r w:rsidR="006F44C8">
              <w:rPr>
                <w:noProof/>
                <w:webHidden/>
              </w:rPr>
              <w:instrText xml:space="preserve"> PAGEREF _Toc389243591 \h </w:instrText>
            </w:r>
            <w:r>
              <w:rPr>
                <w:noProof/>
                <w:webHidden/>
              </w:rPr>
            </w:r>
            <w:r>
              <w:rPr>
                <w:noProof/>
                <w:webHidden/>
              </w:rPr>
              <w:fldChar w:fldCharType="separate"/>
            </w:r>
            <w:r w:rsidR="006F44C8">
              <w:rPr>
                <w:noProof/>
                <w:webHidden/>
              </w:rPr>
              <w:t>38</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92" w:history="1">
            <w:r w:rsidR="006F44C8" w:rsidRPr="005A75EF">
              <w:rPr>
                <w:rStyle w:val="Hipervnculo"/>
                <w:rFonts w:ascii="Arial" w:hAnsi="Arial" w:cs="Arial"/>
                <w:i/>
                <w:noProof/>
              </w:rPr>
              <w:t>Sistema de Exámenes</w:t>
            </w:r>
            <w:r w:rsidR="006F44C8">
              <w:rPr>
                <w:noProof/>
                <w:webHidden/>
              </w:rPr>
              <w:tab/>
            </w:r>
            <w:r>
              <w:rPr>
                <w:noProof/>
                <w:webHidden/>
              </w:rPr>
              <w:fldChar w:fldCharType="begin"/>
            </w:r>
            <w:r w:rsidR="006F44C8">
              <w:rPr>
                <w:noProof/>
                <w:webHidden/>
              </w:rPr>
              <w:instrText xml:space="preserve"> PAGEREF _Toc389243592 \h </w:instrText>
            </w:r>
            <w:r>
              <w:rPr>
                <w:noProof/>
                <w:webHidden/>
              </w:rPr>
            </w:r>
            <w:r>
              <w:rPr>
                <w:noProof/>
                <w:webHidden/>
              </w:rPr>
              <w:fldChar w:fldCharType="separate"/>
            </w:r>
            <w:r w:rsidR="006F44C8">
              <w:rPr>
                <w:noProof/>
                <w:webHidden/>
              </w:rPr>
              <w:t>40</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93" w:history="1">
            <w:r w:rsidR="006F44C8" w:rsidRPr="005A75EF">
              <w:rPr>
                <w:rStyle w:val="Hipervnculo"/>
                <w:rFonts w:ascii="Arial" w:hAnsi="Arial" w:cs="Arial"/>
                <w:i/>
                <w:noProof/>
              </w:rPr>
              <w:t>Evaluación Automática.</w:t>
            </w:r>
            <w:r w:rsidR="006F44C8">
              <w:rPr>
                <w:noProof/>
                <w:webHidden/>
              </w:rPr>
              <w:tab/>
            </w:r>
            <w:r>
              <w:rPr>
                <w:noProof/>
                <w:webHidden/>
              </w:rPr>
              <w:fldChar w:fldCharType="begin"/>
            </w:r>
            <w:r w:rsidR="006F44C8">
              <w:rPr>
                <w:noProof/>
                <w:webHidden/>
              </w:rPr>
              <w:instrText xml:space="preserve"> PAGEREF _Toc389243593 \h </w:instrText>
            </w:r>
            <w:r>
              <w:rPr>
                <w:noProof/>
                <w:webHidden/>
              </w:rPr>
            </w:r>
            <w:r>
              <w:rPr>
                <w:noProof/>
                <w:webHidden/>
              </w:rPr>
              <w:fldChar w:fldCharType="separate"/>
            </w:r>
            <w:r w:rsidR="006F44C8">
              <w:rPr>
                <w:noProof/>
                <w:webHidden/>
              </w:rPr>
              <w:t>42</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94" w:history="1">
            <w:r w:rsidR="006F44C8" w:rsidRPr="005A75EF">
              <w:rPr>
                <w:rStyle w:val="Hipervnculo"/>
                <w:rFonts w:ascii="Arial" w:hAnsi="Arial" w:cs="Arial"/>
                <w:i/>
                <w:noProof/>
              </w:rPr>
              <w:t>Evaluación Heurística</w:t>
            </w:r>
            <w:r w:rsidR="006F44C8">
              <w:rPr>
                <w:noProof/>
                <w:webHidden/>
              </w:rPr>
              <w:tab/>
            </w:r>
            <w:r>
              <w:rPr>
                <w:noProof/>
                <w:webHidden/>
              </w:rPr>
              <w:fldChar w:fldCharType="begin"/>
            </w:r>
            <w:r w:rsidR="006F44C8">
              <w:rPr>
                <w:noProof/>
                <w:webHidden/>
              </w:rPr>
              <w:instrText xml:space="preserve"> PAGEREF _Toc389243594 \h </w:instrText>
            </w:r>
            <w:r>
              <w:rPr>
                <w:noProof/>
                <w:webHidden/>
              </w:rPr>
            </w:r>
            <w:r>
              <w:rPr>
                <w:noProof/>
                <w:webHidden/>
              </w:rPr>
              <w:fldChar w:fldCharType="separate"/>
            </w:r>
            <w:r w:rsidR="006F44C8">
              <w:rPr>
                <w:noProof/>
                <w:webHidden/>
              </w:rPr>
              <w:t>43</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95" w:history="1">
            <w:r w:rsidR="006F44C8" w:rsidRPr="005A75EF">
              <w:rPr>
                <w:rStyle w:val="Hipervnculo"/>
                <w:rFonts w:ascii="Arial" w:hAnsi="Arial" w:cs="Arial"/>
                <w:i/>
                <w:noProof/>
              </w:rPr>
              <w:t>Test de Usuarios</w:t>
            </w:r>
            <w:r w:rsidR="006F44C8">
              <w:rPr>
                <w:noProof/>
                <w:webHidden/>
              </w:rPr>
              <w:tab/>
            </w:r>
            <w:r>
              <w:rPr>
                <w:noProof/>
                <w:webHidden/>
              </w:rPr>
              <w:fldChar w:fldCharType="begin"/>
            </w:r>
            <w:r w:rsidR="006F44C8">
              <w:rPr>
                <w:noProof/>
                <w:webHidden/>
              </w:rPr>
              <w:instrText xml:space="preserve"> PAGEREF _Toc389243595 \h </w:instrText>
            </w:r>
            <w:r>
              <w:rPr>
                <w:noProof/>
                <w:webHidden/>
              </w:rPr>
            </w:r>
            <w:r>
              <w:rPr>
                <w:noProof/>
                <w:webHidden/>
              </w:rPr>
              <w:fldChar w:fldCharType="separate"/>
            </w:r>
            <w:r w:rsidR="006F44C8">
              <w:rPr>
                <w:noProof/>
                <w:webHidden/>
              </w:rPr>
              <w:t>45</w:t>
            </w:r>
            <w:r>
              <w:rPr>
                <w:noProof/>
                <w:webHidden/>
              </w:rPr>
              <w:fldChar w:fldCharType="end"/>
            </w:r>
          </w:hyperlink>
        </w:p>
        <w:p w:rsidR="006F44C8" w:rsidRDefault="009020F8">
          <w:pPr>
            <w:pStyle w:val="TDC1"/>
            <w:tabs>
              <w:tab w:val="right" w:leader="dot" w:pos="8494"/>
            </w:tabs>
            <w:rPr>
              <w:rFonts w:asciiTheme="minorHAnsi" w:eastAsiaTheme="minorEastAsia" w:hAnsiTheme="minorHAnsi" w:cstheme="minorBidi"/>
              <w:noProof/>
              <w:sz w:val="22"/>
              <w:szCs w:val="22"/>
              <w:lang w:eastAsia="es-MX"/>
            </w:rPr>
          </w:pPr>
          <w:hyperlink w:anchor="_Toc389243596" w:history="1">
            <w:r w:rsidR="006F44C8" w:rsidRPr="005A75EF">
              <w:rPr>
                <w:rStyle w:val="Hipervnculo"/>
                <w:rFonts w:ascii="Arial" w:hAnsi="Arial" w:cs="Arial"/>
                <w:noProof/>
                <w:lang w:val="es-ES"/>
              </w:rPr>
              <w:t>Capítulo 5. Metodología Propuesta</w:t>
            </w:r>
            <w:r w:rsidR="006F44C8">
              <w:rPr>
                <w:noProof/>
                <w:webHidden/>
              </w:rPr>
              <w:tab/>
            </w:r>
            <w:r>
              <w:rPr>
                <w:noProof/>
                <w:webHidden/>
              </w:rPr>
              <w:fldChar w:fldCharType="begin"/>
            </w:r>
            <w:r w:rsidR="006F44C8">
              <w:rPr>
                <w:noProof/>
                <w:webHidden/>
              </w:rPr>
              <w:instrText xml:space="preserve"> PAGEREF _Toc389243596 \h </w:instrText>
            </w:r>
            <w:r>
              <w:rPr>
                <w:noProof/>
                <w:webHidden/>
              </w:rPr>
            </w:r>
            <w:r>
              <w:rPr>
                <w:noProof/>
                <w:webHidden/>
              </w:rPr>
              <w:fldChar w:fldCharType="separate"/>
            </w:r>
            <w:r w:rsidR="006F44C8">
              <w:rPr>
                <w:noProof/>
                <w:webHidden/>
              </w:rPr>
              <w:t>49</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97" w:history="1">
            <w:r w:rsidR="006F44C8" w:rsidRPr="005A75EF">
              <w:rPr>
                <w:rStyle w:val="Hipervnculo"/>
                <w:rFonts w:ascii="Arial" w:hAnsi="Arial" w:cs="Arial"/>
                <w:i/>
                <w:noProof/>
              </w:rPr>
              <w:t>Propuesta</w:t>
            </w:r>
            <w:r w:rsidR="006F44C8">
              <w:rPr>
                <w:noProof/>
                <w:webHidden/>
              </w:rPr>
              <w:tab/>
            </w:r>
            <w:r>
              <w:rPr>
                <w:noProof/>
                <w:webHidden/>
              </w:rPr>
              <w:fldChar w:fldCharType="begin"/>
            </w:r>
            <w:r w:rsidR="006F44C8">
              <w:rPr>
                <w:noProof/>
                <w:webHidden/>
              </w:rPr>
              <w:instrText xml:space="preserve"> PAGEREF _Toc389243597 \h </w:instrText>
            </w:r>
            <w:r>
              <w:rPr>
                <w:noProof/>
                <w:webHidden/>
              </w:rPr>
            </w:r>
            <w:r>
              <w:rPr>
                <w:noProof/>
                <w:webHidden/>
              </w:rPr>
              <w:fldChar w:fldCharType="separate"/>
            </w:r>
            <w:r w:rsidR="006F44C8">
              <w:rPr>
                <w:noProof/>
                <w:webHidden/>
              </w:rPr>
              <w:t>50</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598" w:history="1">
            <w:r w:rsidR="006F44C8" w:rsidRPr="005A75EF">
              <w:rPr>
                <w:rStyle w:val="Hipervnculo"/>
                <w:rFonts w:ascii="Arial" w:hAnsi="Arial" w:cs="Arial"/>
                <w:i/>
                <w:noProof/>
              </w:rPr>
              <w:t>Instrumentos</w:t>
            </w:r>
            <w:r w:rsidR="006F44C8">
              <w:rPr>
                <w:noProof/>
                <w:webHidden/>
              </w:rPr>
              <w:tab/>
            </w:r>
            <w:r>
              <w:rPr>
                <w:noProof/>
                <w:webHidden/>
              </w:rPr>
              <w:fldChar w:fldCharType="begin"/>
            </w:r>
            <w:r w:rsidR="006F44C8">
              <w:rPr>
                <w:noProof/>
                <w:webHidden/>
              </w:rPr>
              <w:instrText xml:space="preserve"> PAGEREF _Toc389243598 \h </w:instrText>
            </w:r>
            <w:r>
              <w:rPr>
                <w:noProof/>
                <w:webHidden/>
              </w:rPr>
            </w:r>
            <w:r>
              <w:rPr>
                <w:noProof/>
                <w:webHidden/>
              </w:rPr>
              <w:fldChar w:fldCharType="separate"/>
            </w:r>
            <w:r w:rsidR="006F44C8">
              <w:rPr>
                <w:noProof/>
                <w:webHidden/>
              </w:rPr>
              <w:t>57</w:t>
            </w:r>
            <w:r>
              <w:rPr>
                <w:noProof/>
                <w:webHidden/>
              </w:rPr>
              <w:fldChar w:fldCharType="end"/>
            </w:r>
          </w:hyperlink>
        </w:p>
        <w:p w:rsidR="006F44C8" w:rsidRDefault="009020F8">
          <w:pPr>
            <w:pStyle w:val="TDC1"/>
            <w:tabs>
              <w:tab w:val="right" w:leader="dot" w:pos="8494"/>
            </w:tabs>
            <w:rPr>
              <w:rFonts w:asciiTheme="minorHAnsi" w:eastAsiaTheme="minorEastAsia" w:hAnsiTheme="minorHAnsi" w:cstheme="minorBidi"/>
              <w:noProof/>
              <w:sz w:val="22"/>
              <w:szCs w:val="22"/>
              <w:lang w:eastAsia="es-MX"/>
            </w:rPr>
          </w:pPr>
          <w:hyperlink w:anchor="_Toc389243599" w:history="1">
            <w:r w:rsidR="006F44C8" w:rsidRPr="005A75EF">
              <w:rPr>
                <w:rStyle w:val="Hipervnculo"/>
                <w:rFonts w:ascii="Arial" w:hAnsi="Arial" w:cs="Arial"/>
                <w:noProof/>
                <w:lang w:val="es-ES"/>
              </w:rPr>
              <w:t>Capítulo 6. Conclusiones</w:t>
            </w:r>
            <w:r w:rsidR="006F44C8">
              <w:rPr>
                <w:noProof/>
                <w:webHidden/>
              </w:rPr>
              <w:tab/>
            </w:r>
            <w:r>
              <w:rPr>
                <w:noProof/>
                <w:webHidden/>
              </w:rPr>
              <w:fldChar w:fldCharType="begin"/>
            </w:r>
            <w:r w:rsidR="006F44C8">
              <w:rPr>
                <w:noProof/>
                <w:webHidden/>
              </w:rPr>
              <w:instrText xml:space="preserve"> PAGEREF _Toc389243599 \h </w:instrText>
            </w:r>
            <w:r>
              <w:rPr>
                <w:noProof/>
                <w:webHidden/>
              </w:rPr>
            </w:r>
            <w:r>
              <w:rPr>
                <w:noProof/>
                <w:webHidden/>
              </w:rPr>
              <w:fldChar w:fldCharType="separate"/>
            </w:r>
            <w:r w:rsidR="006F44C8">
              <w:rPr>
                <w:noProof/>
                <w:webHidden/>
              </w:rPr>
              <w:t>61</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600" w:history="1">
            <w:r w:rsidR="006F44C8" w:rsidRPr="005A75EF">
              <w:rPr>
                <w:rStyle w:val="Hipervnculo"/>
                <w:rFonts w:ascii="Arial" w:hAnsi="Arial" w:cs="Arial"/>
                <w:i/>
                <w:noProof/>
                <w:lang w:val="es-ES"/>
              </w:rPr>
              <w:t>Conclusiones</w:t>
            </w:r>
            <w:r w:rsidR="006F44C8">
              <w:rPr>
                <w:noProof/>
                <w:webHidden/>
              </w:rPr>
              <w:tab/>
            </w:r>
            <w:r>
              <w:rPr>
                <w:noProof/>
                <w:webHidden/>
              </w:rPr>
              <w:fldChar w:fldCharType="begin"/>
            </w:r>
            <w:r w:rsidR="006F44C8">
              <w:rPr>
                <w:noProof/>
                <w:webHidden/>
              </w:rPr>
              <w:instrText xml:space="preserve"> PAGEREF _Toc389243600 \h </w:instrText>
            </w:r>
            <w:r>
              <w:rPr>
                <w:noProof/>
                <w:webHidden/>
              </w:rPr>
            </w:r>
            <w:r>
              <w:rPr>
                <w:noProof/>
                <w:webHidden/>
              </w:rPr>
              <w:fldChar w:fldCharType="separate"/>
            </w:r>
            <w:r w:rsidR="006F44C8">
              <w:rPr>
                <w:noProof/>
                <w:webHidden/>
              </w:rPr>
              <w:t>62</w:t>
            </w:r>
            <w:r>
              <w:rPr>
                <w:noProof/>
                <w:webHidden/>
              </w:rPr>
              <w:fldChar w:fldCharType="end"/>
            </w:r>
          </w:hyperlink>
        </w:p>
        <w:p w:rsidR="006F44C8" w:rsidRDefault="009020F8">
          <w:pPr>
            <w:pStyle w:val="TDC2"/>
            <w:tabs>
              <w:tab w:val="right" w:leader="dot" w:pos="8494"/>
            </w:tabs>
            <w:rPr>
              <w:rFonts w:asciiTheme="minorHAnsi" w:eastAsiaTheme="minorEastAsia" w:hAnsiTheme="minorHAnsi" w:cstheme="minorBidi"/>
              <w:noProof/>
              <w:sz w:val="22"/>
              <w:szCs w:val="22"/>
              <w:lang w:eastAsia="es-MX"/>
            </w:rPr>
          </w:pPr>
          <w:hyperlink w:anchor="_Toc389243601" w:history="1">
            <w:r w:rsidR="006F44C8" w:rsidRPr="005A75EF">
              <w:rPr>
                <w:rStyle w:val="Hipervnculo"/>
                <w:rFonts w:ascii="Arial" w:hAnsi="Arial" w:cs="Arial"/>
                <w:i/>
                <w:noProof/>
              </w:rPr>
              <w:t>Trabajo a futuro</w:t>
            </w:r>
            <w:r w:rsidR="006F44C8">
              <w:rPr>
                <w:noProof/>
                <w:webHidden/>
              </w:rPr>
              <w:tab/>
            </w:r>
            <w:r>
              <w:rPr>
                <w:noProof/>
                <w:webHidden/>
              </w:rPr>
              <w:fldChar w:fldCharType="begin"/>
            </w:r>
            <w:r w:rsidR="006F44C8">
              <w:rPr>
                <w:noProof/>
                <w:webHidden/>
              </w:rPr>
              <w:instrText xml:space="preserve"> PAGEREF _Toc389243601 \h </w:instrText>
            </w:r>
            <w:r>
              <w:rPr>
                <w:noProof/>
                <w:webHidden/>
              </w:rPr>
            </w:r>
            <w:r>
              <w:rPr>
                <w:noProof/>
                <w:webHidden/>
              </w:rPr>
              <w:fldChar w:fldCharType="separate"/>
            </w:r>
            <w:r w:rsidR="006F44C8">
              <w:rPr>
                <w:noProof/>
                <w:webHidden/>
              </w:rPr>
              <w:t>64</w:t>
            </w:r>
            <w:r>
              <w:rPr>
                <w:noProof/>
                <w:webHidden/>
              </w:rPr>
              <w:fldChar w:fldCharType="end"/>
            </w:r>
          </w:hyperlink>
        </w:p>
        <w:p w:rsidR="006F44C8" w:rsidRDefault="009020F8">
          <w:pPr>
            <w:pStyle w:val="TDC1"/>
            <w:tabs>
              <w:tab w:val="right" w:leader="dot" w:pos="8494"/>
            </w:tabs>
            <w:rPr>
              <w:rFonts w:asciiTheme="minorHAnsi" w:eastAsiaTheme="minorEastAsia" w:hAnsiTheme="minorHAnsi" w:cstheme="minorBidi"/>
              <w:noProof/>
              <w:sz w:val="22"/>
              <w:szCs w:val="22"/>
              <w:lang w:eastAsia="es-MX"/>
            </w:rPr>
          </w:pPr>
          <w:r>
            <w:fldChar w:fldCharType="begin"/>
          </w:r>
          <w:r w:rsidR="00647BF9">
            <w:instrText>HYPERLINK \l "_Toc389243602"</w:instrText>
          </w:r>
          <w:r>
            <w:fldChar w:fldCharType="separate"/>
          </w:r>
          <w:r w:rsidRPr="009020F8">
            <w:rPr>
              <w:rStyle w:val="Hipervnculo"/>
              <w:rFonts w:ascii="Arial" w:hAnsi="Arial" w:cs="Arial"/>
              <w:noProof/>
              <w:lang w:val="es-ES"/>
              <w:rPrChange w:id="23" w:author="Telematica" w:date="2014-06-12T13:01:00Z">
                <w:rPr>
                  <w:rStyle w:val="Hipervnculo"/>
                  <w:noProof/>
                  <w:lang w:val="es-ES"/>
                </w:rPr>
              </w:rPrChange>
            </w:rPr>
            <w:t>Bibliografía</w:t>
          </w:r>
          <w:r w:rsidR="006F44C8">
            <w:rPr>
              <w:noProof/>
              <w:webHidden/>
            </w:rPr>
            <w:tab/>
          </w:r>
          <w:r>
            <w:rPr>
              <w:noProof/>
              <w:webHidden/>
            </w:rPr>
            <w:fldChar w:fldCharType="begin"/>
          </w:r>
          <w:r w:rsidR="006F44C8">
            <w:rPr>
              <w:noProof/>
              <w:webHidden/>
            </w:rPr>
            <w:instrText xml:space="preserve"> PAGEREF _Toc389243602 \h </w:instrText>
          </w:r>
          <w:r>
            <w:rPr>
              <w:noProof/>
              <w:webHidden/>
            </w:rPr>
          </w:r>
          <w:r>
            <w:rPr>
              <w:noProof/>
              <w:webHidden/>
            </w:rPr>
            <w:fldChar w:fldCharType="separate"/>
          </w:r>
          <w:r w:rsidR="006F44C8">
            <w:rPr>
              <w:noProof/>
              <w:webHidden/>
            </w:rPr>
            <w:t>65</w:t>
          </w:r>
          <w:r>
            <w:rPr>
              <w:noProof/>
              <w:webHidden/>
            </w:rPr>
            <w:fldChar w:fldCharType="end"/>
          </w:r>
          <w:r>
            <w:fldChar w:fldCharType="end"/>
          </w:r>
        </w:p>
        <w:p w:rsidR="003E7112" w:rsidRDefault="009020F8">
          <w:r>
            <w:rPr>
              <w:b/>
              <w:bCs/>
              <w:lang w:val="es-ES"/>
            </w:rPr>
            <w:fldChar w:fldCharType="end"/>
          </w:r>
        </w:p>
      </w:sdtContent>
    </w:sdt>
    <w:p w:rsidR="006944E0" w:rsidRDefault="006944E0" w:rsidP="00D1428D">
      <w:pPr>
        <w:spacing w:after="160" w:line="259" w:lineRule="auto"/>
        <w:rPr>
          <w:rFonts w:ascii="Arial" w:hAnsi="Arial" w:cs="Arial"/>
          <w:sz w:val="16"/>
          <w:szCs w:val="16"/>
        </w:rPr>
      </w:pPr>
    </w:p>
    <w:p w:rsidR="006944E0" w:rsidRDefault="006944E0" w:rsidP="00D1428D">
      <w:pPr>
        <w:spacing w:after="160" w:line="259" w:lineRule="auto"/>
        <w:rPr>
          <w:rFonts w:ascii="Arial" w:hAnsi="Arial" w:cs="Arial"/>
          <w:sz w:val="16"/>
          <w:szCs w:val="16"/>
        </w:rPr>
      </w:pPr>
    </w:p>
    <w:p w:rsidR="006944E0" w:rsidRDefault="006944E0" w:rsidP="00D1428D">
      <w:pPr>
        <w:spacing w:after="160" w:line="259" w:lineRule="auto"/>
        <w:rPr>
          <w:rFonts w:ascii="Arial" w:hAnsi="Arial" w:cs="Arial"/>
          <w:sz w:val="16"/>
          <w:szCs w:val="16"/>
        </w:rPr>
      </w:pPr>
    </w:p>
    <w:p w:rsidR="006944E0" w:rsidRDefault="006944E0" w:rsidP="00D1428D">
      <w:pPr>
        <w:spacing w:after="160" w:line="259" w:lineRule="auto"/>
        <w:rPr>
          <w:rFonts w:ascii="Arial" w:hAnsi="Arial" w:cs="Arial"/>
          <w:sz w:val="16"/>
          <w:szCs w:val="16"/>
        </w:rPr>
      </w:pPr>
    </w:p>
    <w:p w:rsidR="006944E0" w:rsidRDefault="006944E0" w:rsidP="00D1428D">
      <w:pPr>
        <w:spacing w:after="160" w:line="259" w:lineRule="auto"/>
        <w:rPr>
          <w:rFonts w:ascii="Arial" w:hAnsi="Arial" w:cs="Arial"/>
          <w:sz w:val="16"/>
          <w:szCs w:val="16"/>
        </w:rPr>
      </w:pPr>
    </w:p>
    <w:p w:rsidR="006944E0" w:rsidRDefault="006944E0" w:rsidP="00D1428D">
      <w:pPr>
        <w:spacing w:after="160" w:line="259" w:lineRule="auto"/>
        <w:rPr>
          <w:rFonts w:ascii="Arial" w:hAnsi="Arial" w:cs="Arial"/>
          <w:sz w:val="16"/>
          <w:szCs w:val="16"/>
        </w:rPr>
      </w:pPr>
    </w:p>
    <w:p w:rsidR="006944E0" w:rsidRDefault="006944E0" w:rsidP="00D1428D">
      <w:pPr>
        <w:spacing w:after="160" w:line="259" w:lineRule="auto"/>
        <w:rPr>
          <w:rFonts w:ascii="Arial" w:hAnsi="Arial" w:cs="Arial"/>
          <w:sz w:val="16"/>
          <w:szCs w:val="16"/>
        </w:rPr>
      </w:pPr>
    </w:p>
    <w:p w:rsidR="006944E0" w:rsidRDefault="006944E0" w:rsidP="00D1428D">
      <w:pPr>
        <w:spacing w:after="160" w:line="259" w:lineRule="auto"/>
        <w:rPr>
          <w:rFonts w:ascii="Arial" w:hAnsi="Arial" w:cs="Arial"/>
          <w:sz w:val="16"/>
          <w:szCs w:val="16"/>
        </w:rPr>
      </w:pPr>
    </w:p>
    <w:p w:rsidR="006944E0" w:rsidRPr="006059F0" w:rsidRDefault="006944E0" w:rsidP="00D1428D">
      <w:pPr>
        <w:spacing w:after="160" w:line="259" w:lineRule="auto"/>
        <w:rPr>
          <w:rFonts w:ascii="Arial" w:hAnsi="Arial" w:cs="Arial"/>
          <w:sz w:val="16"/>
          <w:szCs w:val="16"/>
        </w:rPr>
      </w:pPr>
    </w:p>
    <w:p w:rsidR="00DF1DC7" w:rsidRPr="00421039" w:rsidRDefault="00DF1DC7" w:rsidP="00421039">
      <w:pPr>
        <w:pStyle w:val="Ttulo1"/>
        <w:jc w:val="center"/>
        <w:rPr>
          <w:rFonts w:ascii="Arial" w:hAnsi="Arial" w:cs="Arial"/>
          <w:b w:val="0"/>
          <w:color w:val="auto"/>
          <w:sz w:val="144"/>
          <w:szCs w:val="144"/>
        </w:rPr>
      </w:pPr>
      <w:bookmarkStart w:id="24" w:name="_Toc389243569"/>
      <w:r w:rsidRPr="00421039">
        <w:rPr>
          <w:rFonts w:ascii="Arial" w:hAnsi="Arial" w:cs="Arial"/>
          <w:b w:val="0"/>
          <w:color w:val="auto"/>
          <w:sz w:val="144"/>
          <w:szCs w:val="144"/>
        </w:rPr>
        <w:t>Capítulo 1.</w:t>
      </w:r>
      <w:r w:rsidR="009A163D">
        <w:rPr>
          <w:rFonts w:ascii="Arial" w:hAnsi="Arial" w:cs="Arial"/>
          <w:b w:val="0"/>
          <w:color w:val="auto"/>
          <w:sz w:val="144"/>
          <w:szCs w:val="144"/>
        </w:rPr>
        <w:t xml:space="preserve"> </w:t>
      </w:r>
      <w:r w:rsidRPr="00421039">
        <w:rPr>
          <w:rFonts w:ascii="Arial" w:hAnsi="Arial" w:cs="Arial"/>
          <w:b w:val="0"/>
          <w:color w:val="auto"/>
          <w:sz w:val="144"/>
          <w:szCs w:val="144"/>
        </w:rPr>
        <w:t>Introducción</w:t>
      </w:r>
      <w:bookmarkEnd w:id="24"/>
    </w:p>
    <w:p w:rsidR="00DF1DC7" w:rsidRPr="006059F0" w:rsidRDefault="00DF1DC7">
      <w:pPr>
        <w:spacing w:after="160" w:line="259" w:lineRule="auto"/>
        <w:rPr>
          <w:rFonts w:ascii="Arial" w:hAnsi="Arial" w:cs="Arial"/>
          <w:sz w:val="16"/>
          <w:szCs w:val="16"/>
        </w:rPr>
      </w:pPr>
      <w:r w:rsidRPr="006059F0">
        <w:rPr>
          <w:rFonts w:ascii="Arial" w:hAnsi="Arial" w:cs="Arial"/>
          <w:sz w:val="16"/>
          <w:szCs w:val="16"/>
        </w:rPr>
        <w:br w:type="page"/>
      </w:r>
    </w:p>
    <w:p w:rsidR="008B5C76" w:rsidRPr="006059F0" w:rsidRDefault="008B5C76" w:rsidP="008B5C76">
      <w:pPr>
        <w:shd w:val="clear" w:color="auto" w:fill="FFFFFF"/>
        <w:spacing w:line="255" w:lineRule="atLeast"/>
        <w:jc w:val="center"/>
        <w:rPr>
          <w:rFonts w:ascii="Arial" w:hAnsi="Arial" w:cs="Arial"/>
          <w:sz w:val="16"/>
          <w:szCs w:val="16"/>
        </w:rPr>
      </w:pPr>
    </w:p>
    <w:p w:rsidR="008B5C76" w:rsidRPr="000D5197" w:rsidRDefault="008B5C76" w:rsidP="00421039">
      <w:pPr>
        <w:pStyle w:val="Ttulo2"/>
        <w:rPr>
          <w:rFonts w:ascii="Arial" w:hAnsi="Arial" w:cs="Arial"/>
          <w:i/>
          <w:color w:val="auto"/>
          <w:sz w:val="24"/>
          <w:szCs w:val="24"/>
        </w:rPr>
      </w:pPr>
      <w:bookmarkStart w:id="25" w:name="_Toc389243570"/>
      <w:r w:rsidRPr="000D5197">
        <w:rPr>
          <w:rFonts w:ascii="Arial" w:hAnsi="Arial" w:cs="Arial"/>
          <w:i/>
          <w:color w:val="auto"/>
          <w:sz w:val="24"/>
          <w:szCs w:val="24"/>
        </w:rPr>
        <w:t>Descripción del problema</w:t>
      </w:r>
      <w:bookmarkEnd w:id="25"/>
    </w:p>
    <w:p w:rsidR="008B5C76" w:rsidRPr="006059F0" w:rsidRDefault="008B5C76" w:rsidP="008B5C76">
      <w:pPr>
        <w:shd w:val="clear" w:color="auto" w:fill="FFFFFF"/>
        <w:spacing w:line="255" w:lineRule="atLeast"/>
        <w:jc w:val="both"/>
        <w:rPr>
          <w:rFonts w:ascii="Arial" w:hAnsi="Arial" w:cs="Arial"/>
          <w:sz w:val="16"/>
          <w:szCs w:val="16"/>
        </w:rPr>
      </w:pPr>
      <w:r w:rsidRPr="006059F0">
        <w:rPr>
          <w:rFonts w:ascii="Arial" w:hAnsi="Arial" w:cs="Arial"/>
          <w:sz w:val="16"/>
          <w:szCs w:val="16"/>
        </w:rPr>
        <w:tab/>
      </w:r>
    </w:p>
    <w:p w:rsidR="008B5C76" w:rsidRPr="000D5197" w:rsidRDefault="008B5C76" w:rsidP="00C9471C">
      <w:pPr>
        <w:shd w:val="clear" w:color="auto" w:fill="FFFFFF"/>
        <w:spacing w:line="360" w:lineRule="auto"/>
        <w:jc w:val="both"/>
        <w:rPr>
          <w:rFonts w:ascii="Arial" w:hAnsi="Arial" w:cs="Arial"/>
          <w:sz w:val="22"/>
          <w:szCs w:val="22"/>
        </w:rPr>
      </w:pPr>
      <w:r w:rsidRPr="006059F0">
        <w:rPr>
          <w:rFonts w:ascii="Arial" w:hAnsi="Arial" w:cs="Arial"/>
          <w:sz w:val="16"/>
          <w:szCs w:val="16"/>
        </w:rPr>
        <w:tab/>
      </w:r>
      <w:r w:rsidRPr="000D5197">
        <w:rPr>
          <w:rFonts w:ascii="Arial" w:hAnsi="Arial" w:cs="Arial"/>
          <w:sz w:val="22"/>
          <w:szCs w:val="22"/>
        </w:rPr>
        <w:t xml:space="preserve">Hoy en día, el uso que tienen las plataformas </w:t>
      </w:r>
      <w:r w:rsidR="00811489" w:rsidRPr="000D5197">
        <w:rPr>
          <w:rFonts w:ascii="Arial" w:hAnsi="Arial" w:cs="Arial"/>
          <w:sz w:val="22"/>
          <w:szCs w:val="22"/>
        </w:rPr>
        <w:t>educativas</w:t>
      </w:r>
      <w:r w:rsidRPr="000D5197">
        <w:rPr>
          <w:rFonts w:ascii="Arial" w:hAnsi="Arial" w:cs="Arial"/>
          <w:sz w:val="22"/>
          <w:szCs w:val="22"/>
        </w:rPr>
        <w:t xml:space="preserve"> con frecuencia no es el adecuado</w:t>
      </w:r>
      <w:r w:rsidR="00C45EEE" w:rsidRPr="000D5197">
        <w:rPr>
          <w:rFonts w:ascii="Arial" w:hAnsi="Arial" w:cs="Arial"/>
          <w:sz w:val="22"/>
          <w:szCs w:val="22"/>
        </w:rPr>
        <w:t xml:space="preserve">. </w:t>
      </w:r>
      <w:commentRangeStart w:id="26"/>
      <w:r w:rsidR="00C45EEE" w:rsidRPr="000D5197">
        <w:rPr>
          <w:rFonts w:ascii="Arial" w:hAnsi="Arial" w:cs="Arial"/>
          <w:sz w:val="22"/>
          <w:szCs w:val="22"/>
        </w:rPr>
        <w:t>M</w:t>
      </w:r>
      <w:r w:rsidRPr="000D5197">
        <w:rPr>
          <w:rFonts w:ascii="Arial" w:hAnsi="Arial" w:cs="Arial"/>
          <w:sz w:val="22"/>
          <w:szCs w:val="22"/>
        </w:rPr>
        <w:t xml:space="preserve">ás de algún </w:t>
      </w:r>
      <w:r w:rsidR="00811489" w:rsidRPr="000D5197">
        <w:rPr>
          <w:rFonts w:ascii="Arial" w:hAnsi="Arial" w:cs="Arial"/>
          <w:sz w:val="22"/>
          <w:szCs w:val="22"/>
        </w:rPr>
        <w:t xml:space="preserve">alumno tiene la </w:t>
      </w:r>
      <w:r w:rsidR="00070DB2" w:rsidRPr="000D5197">
        <w:rPr>
          <w:rFonts w:ascii="Arial" w:hAnsi="Arial" w:cs="Arial"/>
          <w:sz w:val="22"/>
          <w:szCs w:val="22"/>
        </w:rPr>
        <w:t>necesidad</w:t>
      </w:r>
      <w:r w:rsidR="00761838" w:rsidRPr="000D5197">
        <w:rPr>
          <w:rFonts w:ascii="Arial" w:hAnsi="Arial" w:cs="Arial"/>
          <w:sz w:val="22"/>
          <w:szCs w:val="22"/>
        </w:rPr>
        <w:t xml:space="preserve"> de distraerse en el </w:t>
      </w:r>
      <w:r w:rsidR="00070DB2" w:rsidRPr="000D5197">
        <w:rPr>
          <w:rFonts w:ascii="Arial" w:hAnsi="Arial" w:cs="Arial"/>
          <w:sz w:val="22"/>
          <w:szCs w:val="22"/>
        </w:rPr>
        <w:t xml:space="preserve">momento de </w:t>
      </w:r>
      <w:r w:rsidR="004B432C">
        <w:rPr>
          <w:rFonts w:ascii="Arial" w:hAnsi="Arial" w:cs="Arial"/>
          <w:sz w:val="22"/>
          <w:szCs w:val="22"/>
        </w:rPr>
        <w:t>su desarrollo académico</w:t>
      </w:r>
      <w:commentRangeEnd w:id="26"/>
      <w:r w:rsidR="003B6699">
        <w:rPr>
          <w:rStyle w:val="Refdecomentario"/>
        </w:rPr>
        <w:commentReference w:id="26"/>
      </w:r>
      <w:r w:rsidR="00761838" w:rsidRPr="000D5197">
        <w:rPr>
          <w:rFonts w:ascii="Arial" w:hAnsi="Arial" w:cs="Arial"/>
          <w:sz w:val="22"/>
          <w:szCs w:val="22"/>
        </w:rPr>
        <w:t>. De alguna manera afecta</w:t>
      </w:r>
      <w:r w:rsidR="00C45EEE" w:rsidRPr="000D5197">
        <w:rPr>
          <w:rFonts w:ascii="Arial" w:hAnsi="Arial" w:cs="Arial"/>
          <w:sz w:val="22"/>
          <w:szCs w:val="22"/>
        </w:rPr>
        <w:t>n</w:t>
      </w:r>
      <w:r w:rsidR="00811489" w:rsidRPr="000D5197">
        <w:rPr>
          <w:rFonts w:ascii="Arial" w:hAnsi="Arial" w:cs="Arial"/>
          <w:sz w:val="22"/>
          <w:szCs w:val="22"/>
        </w:rPr>
        <w:t xml:space="preserve"> las formas de enseñanza y/o el método educativo que se l</w:t>
      </w:r>
      <w:r w:rsidR="00DF1DC7" w:rsidRPr="000D5197">
        <w:rPr>
          <w:rFonts w:ascii="Arial" w:hAnsi="Arial" w:cs="Arial"/>
          <w:sz w:val="22"/>
          <w:szCs w:val="22"/>
        </w:rPr>
        <w:t>l</w:t>
      </w:r>
      <w:r w:rsidR="00811489" w:rsidRPr="000D5197">
        <w:rPr>
          <w:rFonts w:ascii="Arial" w:hAnsi="Arial" w:cs="Arial"/>
          <w:sz w:val="22"/>
          <w:szCs w:val="22"/>
        </w:rPr>
        <w:t xml:space="preserve">eva durante el proceso. </w:t>
      </w:r>
      <w:r w:rsidR="00761838" w:rsidRPr="000D5197">
        <w:rPr>
          <w:rFonts w:ascii="Arial" w:hAnsi="Arial" w:cs="Arial"/>
          <w:sz w:val="22"/>
          <w:szCs w:val="22"/>
        </w:rPr>
        <w:t>No obstante</w:t>
      </w:r>
      <w:r w:rsidR="00C45EEE" w:rsidRPr="000D5197">
        <w:rPr>
          <w:rFonts w:ascii="Arial" w:hAnsi="Arial" w:cs="Arial"/>
          <w:sz w:val="22"/>
          <w:szCs w:val="22"/>
        </w:rPr>
        <w:t>,</w:t>
      </w:r>
      <w:r w:rsidR="00761838" w:rsidRPr="000D5197">
        <w:rPr>
          <w:rFonts w:ascii="Arial" w:hAnsi="Arial" w:cs="Arial"/>
          <w:sz w:val="22"/>
          <w:szCs w:val="22"/>
        </w:rPr>
        <w:t xml:space="preserve"> para algunas persona</w:t>
      </w:r>
      <w:r w:rsidR="00811489" w:rsidRPr="000D5197">
        <w:rPr>
          <w:rFonts w:ascii="Arial" w:hAnsi="Arial" w:cs="Arial"/>
          <w:sz w:val="22"/>
          <w:szCs w:val="22"/>
        </w:rPr>
        <w:t xml:space="preserve">s, </w:t>
      </w:r>
      <w:r w:rsidR="004B432C">
        <w:rPr>
          <w:rFonts w:ascii="Arial" w:hAnsi="Arial" w:cs="Arial"/>
          <w:sz w:val="22"/>
          <w:szCs w:val="22"/>
        </w:rPr>
        <w:t xml:space="preserve">aún </w:t>
      </w:r>
      <w:r w:rsidR="00811489" w:rsidRPr="000D5197">
        <w:rPr>
          <w:rFonts w:ascii="Arial" w:hAnsi="Arial" w:cs="Arial"/>
          <w:sz w:val="22"/>
          <w:szCs w:val="22"/>
        </w:rPr>
        <w:t>es</w:t>
      </w:r>
      <w:r w:rsidR="00DF1DC7" w:rsidRPr="000D5197">
        <w:rPr>
          <w:rFonts w:ascii="Arial" w:hAnsi="Arial" w:cs="Arial"/>
          <w:sz w:val="22"/>
          <w:szCs w:val="22"/>
        </w:rPr>
        <w:t xml:space="preserve"> frecuente escuchar que</w:t>
      </w:r>
      <w:r w:rsidR="00811489" w:rsidRPr="000D5197">
        <w:rPr>
          <w:rFonts w:ascii="Arial" w:hAnsi="Arial" w:cs="Arial"/>
          <w:sz w:val="22"/>
          <w:szCs w:val="22"/>
        </w:rPr>
        <w:t xml:space="preserve"> se encuentran </w:t>
      </w:r>
      <w:r w:rsidR="00DF1DC7" w:rsidRPr="000D5197">
        <w:rPr>
          <w:rFonts w:ascii="Arial" w:hAnsi="Arial" w:cs="Arial"/>
          <w:sz w:val="22"/>
          <w:szCs w:val="22"/>
        </w:rPr>
        <w:t>a</w:t>
      </w:r>
      <w:r w:rsidR="00811489" w:rsidRPr="000D5197">
        <w:rPr>
          <w:rFonts w:ascii="Arial" w:hAnsi="Arial" w:cs="Arial"/>
          <w:sz w:val="22"/>
          <w:szCs w:val="22"/>
        </w:rPr>
        <w:t>n</w:t>
      </w:r>
      <w:r w:rsidR="00DF1DC7" w:rsidRPr="000D5197">
        <w:rPr>
          <w:rFonts w:ascii="Arial" w:hAnsi="Arial" w:cs="Arial"/>
          <w:sz w:val="22"/>
          <w:szCs w:val="22"/>
        </w:rPr>
        <w:t>te</w:t>
      </w:r>
      <w:r w:rsidR="00811489" w:rsidRPr="000D5197">
        <w:rPr>
          <w:rFonts w:ascii="Arial" w:hAnsi="Arial" w:cs="Arial"/>
          <w:sz w:val="22"/>
          <w:szCs w:val="22"/>
        </w:rPr>
        <w:t xml:space="preserve"> un reto muy grande y/o incluso </w:t>
      </w:r>
      <w:r w:rsidR="00A83BC6" w:rsidRPr="000D5197">
        <w:rPr>
          <w:rFonts w:ascii="Arial" w:hAnsi="Arial" w:cs="Arial"/>
          <w:sz w:val="22"/>
          <w:szCs w:val="22"/>
        </w:rPr>
        <w:t>molesto</w:t>
      </w:r>
      <w:r w:rsidR="00811489" w:rsidRPr="000D5197">
        <w:rPr>
          <w:rFonts w:ascii="Arial" w:hAnsi="Arial" w:cs="Arial"/>
          <w:sz w:val="22"/>
          <w:szCs w:val="22"/>
        </w:rPr>
        <w:t xml:space="preserve"> por no saber usar computadoras y sobre</w:t>
      </w:r>
      <w:r w:rsidR="00A83BC6" w:rsidRPr="000D5197">
        <w:rPr>
          <w:rFonts w:ascii="Arial" w:hAnsi="Arial" w:cs="Arial"/>
          <w:sz w:val="22"/>
          <w:szCs w:val="22"/>
        </w:rPr>
        <w:t xml:space="preserve"> </w:t>
      </w:r>
      <w:r w:rsidR="00811489" w:rsidRPr="000D5197">
        <w:rPr>
          <w:rFonts w:ascii="Arial" w:hAnsi="Arial" w:cs="Arial"/>
          <w:sz w:val="22"/>
          <w:szCs w:val="22"/>
        </w:rPr>
        <w:t xml:space="preserve">todo </w:t>
      </w:r>
      <w:r w:rsidR="004B432C">
        <w:rPr>
          <w:rFonts w:ascii="Arial" w:hAnsi="Arial" w:cs="Arial"/>
          <w:sz w:val="22"/>
          <w:szCs w:val="22"/>
        </w:rPr>
        <w:t xml:space="preserve">no tener habilidad en </w:t>
      </w:r>
      <w:r w:rsidR="00811489" w:rsidRPr="000D5197">
        <w:rPr>
          <w:rFonts w:ascii="Arial" w:hAnsi="Arial" w:cs="Arial"/>
          <w:sz w:val="22"/>
          <w:szCs w:val="22"/>
        </w:rPr>
        <w:t>el manejo d</w:t>
      </w:r>
      <w:r w:rsidR="00C45EEE" w:rsidRPr="000D5197">
        <w:rPr>
          <w:rFonts w:ascii="Arial" w:hAnsi="Arial" w:cs="Arial"/>
          <w:sz w:val="22"/>
          <w:szCs w:val="22"/>
        </w:rPr>
        <w:t xml:space="preserve">el internet. </w:t>
      </w:r>
      <w:ins w:id="27" w:author="Telematica" w:date="2014-06-12T13:03:00Z">
        <w:r w:rsidR="003B6699">
          <w:rPr>
            <w:rFonts w:ascii="Arial" w:hAnsi="Arial" w:cs="Arial"/>
            <w:sz w:val="22"/>
            <w:szCs w:val="22"/>
          </w:rPr>
          <w:t>É</w:t>
        </w:r>
      </w:ins>
      <w:del w:id="28" w:author="Telematica" w:date="2014-06-12T13:03:00Z">
        <w:r w:rsidR="00C45EEE" w:rsidRPr="000D5197" w:rsidDel="003B6699">
          <w:rPr>
            <w:rFonts w:ascii="Arial" w:hAnsi="Arial" w:cs="Arial"/>
            <w:sz w:val="22"/>
            <w:szCs w:val="22"/>
          </w:rPr>
          <w:delText>E</w:delText>
        </w:r>
      </w:del>
      <w:r w:rsidR="00C45EEE" w:rsidRPr="000D5197">
        <w:rPr>
          <w:rFonts w:ascii="Arial" w:hAnsi="Arial" w:cs="Arial"/>
          <w:sz w:val="22"/>
          <w:szCs w:val="22"/>
        </w:rPr>
        <w:t>stas son situaciones</w:t>
      </w:r>
      <w:r w:rsidR="00811489" w:rsidRPr="000D5197">
        <w:rPr>
          <w:rFonts w:ascii="Arial" w:hAnsi="Arial" w:cs="Arial"/>
          <w:sz w:val="22"/>
          <w:szCs w:val="22"/>
        </w:rPr>
        <w:t xml:space="preserve"> importante</w:t>
      </w:r>
      <w:r w:rsidR="00C45EEE" w:rsidRPr="000D5197">
        <w:rPr>
          <w:rFonts w:ascii="Arial" w:hAnsi="Arial" w:cs="Arial"/>
          <w:sz w:val="22"/>
          <w:szCs w:val="22"/>
        </w:rPr>
        <w:t>s</w:t>
      </w:r>
      <w:r w:rsidR="00811489" w:rsidRPr="000D5197">
        <w:rPr>
          <w:rFonts w:ascii="Arial" w:hAnsi="Arial" w:cs="Arial"/>
          <w:sz w:val="22"/>
          <w:szCs w:val="22"/>
        </w:rPr>
        <w:t xml:space="preserve"> al tratar de enseñar con personas que se distraen o presentan desatención al manejar un curso en lín</w:t>
      </w:r>
      <w:r w:rsidR="004B432C">
        <w:rPr>
          <w:rFonts w:ascii="Arial" w:hAnsi="Arial" w:cs="Arial"/>
          <w:sz w:val="22"/>
          <w:szCs w:val="22"/>
        </w:rPr>
        <w:t>ea a través de los recursos que ofrece la tecnología</w:t>
      </w:r>
      <w:r w:rsidR="006059F0" w:rsidRPr="000D5197">
        <w:rPr>
          <w:rFonts w:ascii="Arial" w:hAnsi="Arial" w:cs="Arial"/>
          <w:sz w:val="22"/>
          <w:szCs w:val="22"/>
        </w:rPr>
        <w:t xml:space="preserve">. </w:t>
      </w:r>
      <w:r w:rsidR="00811489" w:rsidRPr="000D5197">
        <w:rPr>
          <w:rFonts w:ascii="Arial" w:hAnsi="Arial" w:cs="Arial"/>
          <w:sz w:val="22"/>
          <w:szCs w:val="22"/>
        </w:rPr>
        <w:t xml:space="preserve">Con respecto a los desarrolladores, es necesario </w:t>
      </w:r>
      <w:r w:rsidR="00C45EEE" w:rsidRPr="000D5197">
        <w:rPr>
          <w:rFonts w:ascii="Arial" w:hAnsi="Arial" w:cs="Arial"/>
          <w:sz w:val="22"/>
          <w:szCs w:val="22"/>
        </w:rPr>
        <w:t>contar con</w:t>
      </w:r>
      <w:r w:rsidR="00811489" w:rsidRPr="000D5197">
        <w:rPr>
          <w:rFonts w:ascii="Arial" w:hAnsi="Arial" w:cs="Arial"/>
          <w:sz w:val="22"/>
          <w:szCs w:val="22"/>
        </w:rPr>
        <w:t xml:space="preserve"> lineamientos </w:t>
      </w:r>
      <w:r w:rsidR="00C45EEE" w:rsidRPr="000D5197">
        <w:rPr>
          <w:rFonts w:ascii="Arial" w:hAnsi="Arial" w:cs="Arial"/>
          <w:sz w:val="22"/>
          <w:szCs w:val="22"/>
        </w:rPr>
        <w:t xml:space="preserve">para el diseño de plataformas educativas, </w:t>
      </w:r>
      <w:r w:rsidR="00811489" w:rsidRPr="000D5197">
        <w:rPr>
          <w:rFonts w:ascii="Arial" w:hAnsi="Arial" w:cs="Arial"/>
          <w:sz w:val="22"/>
          <w:szCs w:val="22"/>
        </w:rPr>
        <w:t xml:space="preserve">que </w:t>
      </w:r>
      <w:r w:rsidR="00C45EEE" w:rsidRPr="000D5197">
        <w:rPr>
          <w:rFonts w:ascii="Arial" w:hAnsi="Arial" w:cs="Arial"/>
          <w:sz w:val="22"/>
          <w:szCs w:val="22"/>
        </w:rPr>
        <w:t xml:space="preserve">les </w:t>
      </w:r>
      <w:r w:rsidR="00811489" w:rsidRPr="000D5197">
        <w:rPr>
          <w:rFonts w:ascii="Arial" w:hAnsi="Arial" w:cs="Arial"/>
          <w:sz w:val="22"/>
          <w:szCs w:val="22"/>
        </w:rPr>
        <w:t xml:space="preserve">permitan </w:t>
      </w:r>
      <w:r w:rsidR="00C45EEE" w:rsidRPr="000D5197">
        <w:rPr>
          <w:rFonts w:ascii="Arial" w:hAnsi="Arial" w:cs="Arial"/>
          <w:sz w:val="22"/>
          <w:szCs w:val="22"/>
        </w:rPr>
        <w:t xml:space="preserve">seguir </w:t>
      </w:r>
      <w:r w:rsidR="00811489" w:rsidRPr="000D5197">
        <w:rPr>
          <w:rFonts w:ascii="Arial" w:hAnsi="Arial" w:cs="Arial"/>
          <w:sz w:val="22"/>
          <w:szCs w:val="22"/>
        </w:rPr>
        <w:t xml:space="preserve">una estrategia de implementación consistente y </w:t>
      </w:r>
      <w:r w:rsidR="00904C12" w:rsidRPr="000D5197">
        <w:rPr>
          <w:rFonts w:ascii="Arial" w:hAnsi="Arial" w:cs="Arial"/>
          <w:sz w:val="22"/>
          <w:szCs w:val="22"/>
        </w:rPr>
        <w:t>sólida</w:t>
      </w:r>
      <w:r w:rsidR="00811489" w:rsidRPr="000D5197">
        <w:rPr>
          <w:rFonts w:ascii="Arial" w:hAnsi="Arial" w:cs="Arial"/>
          <w:sz w:val="22"/>
          <w:szCs w:val="22"/>
        </w:rPr>
        <w:t>.</w:t>
      </w:r>
    </w:p>
    <w:p w:rsidR="00FA1154" w:rsidRPr="006059F0" w:rsidRDefault="00FA1154" w:rsidP="00C9471C">
      <w:pPr>
        <w:spacing w:line="360" w:lineRule="auto"/>
        <w:jc w:val="both"/>
        <w:rPr>
          <w:rFonts w:ascii="Arial" w:hAnsi="Arial" w:cs="Arial"/>
          <w:sz w:val="16"/>
          <w:szCs w:val="16"/>
        </w:rPr>
      </w:pPr>
    </w:p>
    <w:p w:rsidR="00FA1154" w:rsidRPr="000D5197" w:rsidRDefault="00FA1154" w:rsidP="00421039">
      <w:pPr>
        <w:pStyle w:val="Ttulo2"/>
        <w:rPr>
          <w:rFonts w:ascii="Arial" w:hAnsi="Arial" w:cs="Arial"/>
          <w:i/>
          <w:color w:val="auto"/>
          <w:sz w:val="24"/>
          <w:szCs w:val="24"/>
        </w:rPr>
      </w:pPr>
      <w:bookmarkStart w:id="29" w:name="_Toc389243571"/>
      <w:r w:rsidRPr="000D5197">
        <w:rPr>
          <w:rFonts w:ascii="Arial" w:hAnsi="Arial" w:cs="Arial"/>
          <w:i/>
          <w:color w:val="auto"/>
          <w:sz w:val="24"/>
          <w:szCs w:val="24"/>
        </w:rPr>
        <w:t>Objetivo General</w:t>
      </w:r>
      <w:bookmarkEnd w:id="29"/>
    </w:p>
    <w:p w:rsidR="00FA1154" w:rsidRPr="006059F0" w:rsidRDefault="00FA1154" w:rsidP="00C9471C">
      <w:pPr>
        <w:spacing w:line="360" w:lineRule="auto"/>
        <w:jc w:val="both"/>
        <w:rPr>
          <w:rFonts w:ascii="Arial" w:hAnsi="Arial" w:cs="Arial"/>
          <w:sz w:val="16"/>
          <w:szCs w:val="16"/>
        </w:rPr>
      </w:pPr>
      <w:r w:rsidRPr="006059F0">
        <w:rPr>
          <w:rFonts w:ascii="Arial" w:hAnsi="Arial" w:cs="Arial"/>
          <w:sz w:val="16"/>
          <w:szCs w:val="16"/>
        </w:rPr>
        <w:tab/>
      </w:r>
    </w:p>
    <w:p w:rsidR="00FA1154" w:rsidRPr="000D5197" w:rsidRDefault="00FA1154" w:rsidP="004B432C">
      <w:pPr>
        <w:pStyle w:val="Prrafodelista"/>
        <w:spacing w:line="360" w:lineRule="auto"/>
        <w:jc w:val="both"/>
        <w:rPr>
          <w:rFonts w:ascii="Arial" w:hAnsi="Arial" w:cs="Arial"/>
          <w:sz w:val="22"/>
          <w:szCs w:val="22"/>
        </w:rPr>
      </w:pPr>
      <w:r w:rsidRPr="000D5197">
        <w:rPr>
          <w:rFonts w:ascii="Arial" w:hAnsi="Arial" w:cs="Arial"/>
          <w:sz w:val="22"/>
          <w:szCs w:val="22"/>
        </w:rPr>
        <w:t xml:space="preserve">Desarrollar una metodología </w:t>
      </w:r>
      <w:r w:rsidR="004B432C">
        <w:rPr>
          <w:rFonts w:ascii="Arial" w:hAnsi="Arial" w:cs="Arial"/>
          <w:sz w:val="22"/>
          <w:szCs w:val="22"/>
        </w:rPr>
        <w:t>para el diseño de ambientes de aprendizaje educativos</w:t>
      </w:r>
      <w:r w:rsidRPr="000D5197">
        <w:rPr>
          <w:rFonts w:ascii="Arial" w:hAnsi="Arial" w:cs="Arial"/>
          <w:sz w:val="22"/>
          <w:szCs w:val="22"/>
        </w:rPr>
        <w:t>.</w:t>
      </w:r>
    </w:p>
    <w:p w:rsidR="00FA1154" w:rsidRPr="006059F0" w:rsidRDefault="00FA1154" w:rsidP="00C9471C">
      <w:pPr>
        <w:spacing w:line="360" w:lineRule="auto"/>
        <w:jc w:val="both"/>
        <w:rPr>
          <w:rFonts w:ascii="Arial" w:hAnsi="Arial" w:cs="Arial"/>
          <w:sz w:val="16"/>
          <w:szCs w:val="16"/>
        </w:rPr>
      </w:pPr>
    </w:p>
    <w:p w:rsidR="00FA1154" w:rsidRPr="00EA308E" w:rsidRDefault="00FA1154" w:rsidP="00421039">
      <w:pPr>
        <w:pStyle w:val="Ttulo2"/>
        <w:rPr>
          <w:rFonts w:ascii="Arial" w:hAnsi="Arial" w:cs="Arial"/>
          <w:i/>
          <w:color w:val="auto"/>
          <w:sz w:val="24"/>
          <w:szCs w:val="24"/>
        </w:rPr>
      </w:pPr>
      <w:bookmarkStart w:id="30" w:name="_Toc389243572"/>
      <w:r w:rsidRPr="00EA308E">
        <w:rPr>
          <w:rFonts w:ascii="Arial" w:hAnsi="Arial" w:cs="Arial"/>
          <w:i/>
          <w:color w:val="auto"/>
          <w:sz w:val="24"/>
          <w:szCs w:val="24"/>
        </w:rPr>
        <w:t>Objetivos Específicos</w:t>
      </w:r>
      <w:bookmarkEnd w:id="30"/>
    </w:p>
    <w:p w:rsidR="00FA1154" w:rsidRPr="006059F0" w:rsidRDefault="00FA1154" w:rsidP="00C9471C">
      <w:pPr>
        <w:spacing w:line="360" w:lineRule="auto"/>
        <w:jc w:val="both"/>
        <w:rPr>
          <w:rFonts w:ascii="Arial" w:hAnsi="Arial" w:cs="Arial"/>
          <w:sz w:val="16"/>
          <w:szCs w:val="16"/>
        </w:rPr>
      </w:pPr>
    </w:p>
    <w:p w:rsidR="00FA1154" w:rsidRPr="00EA308E" w:rsidRDefault="00FA1154" w:rsidP="00C9471C">
      <w:pPr>
        <w:pStyle w:val="Prrafodelista"/>
        <w:numPr>
          <w:ilvl w:val="0"/>
          <w:numId w:val="1"/>
        </w:numPr>
        <w:spacing w:line="360" w:lineRule="auto"/>
        <w:jc w:val="both"/>
        <w:rPr>
          <w:rFonts w:ascii="Arial" w:hAnsi="Arial" w:cs="Arial"/>
          <w:sz w:val="22"/>
          <w:szCs w:val="22"/>
        </w:rPr>
      </w:pPr>
      <w:r w:rsidRPr="00EA308E">
        <w:rPr>
          <w:rFonts w:ascii="Arial" w:hAnsi="Arial" w:cs="Arial"/>
          <w:sz w:val="22"/>
          <w:szCs w:val="22"/>
        </w:rPr>
        <w:t>Analizar las diferentes formas didácticas de educación en distintas plataformas de aprendizaje.</w:t>
      </w:r>
    </w:p>
    <w:p w:rsidR="00FA1154" w:rsidRPr="00EA308E" w:rsidRDefault="004B432C" w:rsidP="00C9471C">
      <w:pPr>
        <w:pStyle w:val="Prrafodelista"/>
        <w:numPr>
          <w:ilvl w:val="0"/>
          <w:numId w:val="1"/>
        </w:numPr>
        <w:spacing w:line="360" w:lineRule="auto"/>
        <w:jc w:val="both"/>
        <w:rPr>
          <w:rFonts w:ascii="Arial" w:hAnsi="Arial" w:cs="Arial"/>
          <w:sz w:val="22"/>
          <w:szCs w:val="22"/>
        </w:rPr>
      </w:pPr>
      <w:r>
        <w:rPr>
          <w:rFonts w:ascii="Arial" w:hAnsi="Arial" w:cs="Arial"/>
          <w:sz w:val="22"/>
          <w:szCs w:val="22"/>
        </w:rPr>
        <w:t>Incorpo</w:t>
      </w:r>
      <w:r w:rsidR="00FA1154" w:rsidRPr="00EA308E">
        <w:rPr>
          <w:rFonts w:ascii="Arial" w:hAnsi="Arial" w:cs="Arial"/>
          <w:sz w:val="22"/>
          <w:szCs w:val="22"/>
        </w:rPr>
        <w:t xml:space="preserve">rar las </w:t>
      </w:r>
      <w:r w:rsidR="005567EB" w:rsidRPr="00EA308E">
        <w:rPr>
          <w:rFonts w:ascii="Arial" w:hAnsi="Arial" w:cs="Arial"/>
          <w:sz w:val="22"/>
          <w:szCs w:val="22"/>
        </w:rPr>
        <w:t>tecnologías</w:t>
      </w:r>
      <w:r w:rsidR="00D82164" w:rsidRPr="00EA308E">
        <w:rPr>
          <w:rFonts w:ascii="Arial" w:hAnsi="Arial" w:cs="Arial"/>
          <w:sz w:val="22"/>
          <w:szCs w:val="22"/>
        </w:rPr>
        <w:t xml:space="preserve"> usadas de P</w:t>
      </w:r>
      <w:r w:rsidR="00FA1154" w:rsidRPr="00EA308E">
        <w:rPr>
          <w:rFonts w:ascii="Arial" w:hAnsi="Arial" w:cs="Arial"/>
          <w:sz w:val="22"/>
          <w:szCs w:val="22"/>
        </w:rPr>
        <w:t>ortlets por Jetspeed y PHP.</w:t>
      </w:r>
    </w:p>
    <w:p w:rsidR="00FA1154" w:rsidRPr="00EA308E" w:rsidRDefault="00D82164" w:rsidP="00C9471C">
      <w:pPr>
        <w:pStyle w:val="Prrafodelista"/>
        <w:numPr>
          <w:ilvl w:val="0"/>
          <w:numId w:val="1"/>
        </w:numPr>
        <w:spacing w:line="360" w:lineRule="auto"/>
        <w:jc w:val="both"/>
        <w:rPr>
          <w:rFonts w:ascii="Arial" w:hAnsi="Arial" w:cs="Arial"/>
          <w:sz w:val="22"/>
          <w:szCs w:val="22"/>
        </w:rPr>
      </w:pPr>
      <w:r w:rsidRPr="00EA308E">
        <w:rPr>
          <w:rFonts w:ascii="Arial" w:hAnsi="Arial" w:cs="Arial"/>
          <w:sz w:val="22"/>
          <w:szCs w:val="22"/>
        </w:rPr>
        <w:t>Desarrollar un servidor W</w:t>
      </w:r>
      <w:r w:rsidR="00FA1154" w:rsidRPr="00EA308E">
        <w:rPr>
          <w:rFonts w:ascii="Arial" w:hAnsi="Arial" w:cs="Arial"/>
          <w:sz w:val="22"/>
          <w:szCs w:val="22"/>
        </w:rPr>
        <w:t xml:space="preserve">eb con el intérprete PHP con </w:t>
      </w:r>
      <w:r w:rsidR="005567EB" w:rsidRPr="00EA308E">
        <w:rPr>
          <w:rFonts w:ascii="Arial" w:hAnsi="Arial" w:cs="Arial"/>
          <w:sz w:val="22"/>
          <w:szCs w:val="22"/>
        </w:rPr>
        <w:t>todos</w:t>
      </w:r>
      <w:r w:rsidR="00FA1154" w:rsidRPr="00EA308E">
        <w:rPr>
          <w:rFonts w:ascii="Arial" w:hAnsi="Arial" w:cs="Arial"/>
          <w:sz w:val="22"/>
          <w:szCs w:val="22"/>
        </w:rPr>
        <w:t xml:space="preserve"> sus requerimientos.</w:t>
      </w:r>
    </w:p>
    <w:p w:rsidR="00FA1154" w:rsidRPr="00EA308E" w:rsidRDefault="00C45EEE" w:rsidP="00C9471C">
      <w:pPr>
        <w:pStyle w:val="Prrafodelista"/>
        <w:numPr>
          <w:ilvl w:val="0"/>
          <w:numId w:val="1"/>
        </w:numPr>
        <w:spacing w:line="360" w:lineRule="auto"/>
        <w:jc w:val="both"/>
        <w:rPr>
          <w:rFonts w:ascii="Arial" w:hAnsi="Arial" w:cs="Arial"/>
          <w:sz w:val="22"/>
          <w:szCs w:val="22"/>
        </w:rPr>
      </w:pPr>
      <w:r w:rsidRPr="00EA308E">
        <w:rPr>
          <w:rFonts w:ascii="Arial" w:hAnsi="Arial" w:cs="Arial"/>
          <w:sz w:val="22"/>
          <w:szCs w:val="22"/>
        </w:rPr>
        <w:t>Proponer una guía de diseño de plataformas educativas</w:t>
      </w:r>
      <w:r w:rsidR="00D31207">
        <w:rPr>
          <w:rFonts w:ascii="Arial" w:hAnsi="Arial" w:cs="Arial"/>
          <w:sz w:val="22"/>
          <w:szCs w:val="22"/>
        </w:rPr>
        <w:t xml:space="preserve"> a partir de la reestructuración de un ambiente de aprendizaje electrónico</w:t>
      </w:r>
      <w:r w:rsidR="00FA1154" w:rsidRPr="00EA308E">
        <w:rPr>
          <w:rFonts w:ascii="Arial" w:hAnsi="Arial" w:cs="Arial"/>
          <w:sz w:val="22"/>
          <w:szCs w:val="22"/>
        </w:rPr>
        <w:t>.</w:t>
      </w:r>
    </w:p>
    <w:p w:rsidR="0093002B" w:rsidRPr="006059F0" w:rsidRDefault="0093002B" w:rsidP="00C9471C">
      <w:pPr>
        <w:spacing w:line="360" w:lineRule="auto"/>
        <w:jc w:val="both"/>
        <w:rPr>
          <w:rFonts w:ascii="Arial" w:hAnsi="Arial" w:cs="Arial"/>
          <w:sz w:val="16"/>
          <w:szCs w:val="16"/>
        </w:rPr>
      </w:pPr>
    </w:p>
    <w:p w:rsidR="00FA1154" w:rsidRPr="00EA308E" w:rsidRDefault="00FA1154" w:rsidP="00421039">
      <w:pPr>
        <w:pStyle w:val="Ttulo2"/>
        <w:rPr>
          <w:rFonts w:ascii="Arial" w:hAnsi="Arial" w:cs="Arial"/>
          <w:i/>
          <w:color w:val="auto"/>
          <w:sz w:val="24"/>
          <w:szCs w:val="24"/>
        </w:rPr>
      </w:pPr>
      <w:bookmarkStart w:id="31" w:name="_Toc389243573"/>
      <w:r w:rsidRPr="00EA308E">
        <w:rPr>
          <w:rFonts w:ascii="Arial" w:hAnsi="Arial" w:cs="Arial"/>
          <w:i/>
          <w:color w:val="auto"/>
          <w:sz w:val="24"/>
          <w:szCs w:val="24"/>
        </w:rPr>
        <w:t>Preguntas</w:t>
      </w:r>
      <w:r w:rsidR="004B432C">
        <w:rPr>
          <w:rFonts w:ascii="Arial" w:hAnsi="Arial" w:cs="Arial"/>
          <w:i/>
          <w:color w:val="auto"/>
          <w:sz w:val="24"/>
          <w:szCs w:val="24"/>
        </w:rPr>
        <w:t xml:space="preserve"> de investigación</w:t>
      </w:r>
      <w:bookmarkEnd w:id="31"/>
    </w:p>
    <w:p w:rsidR="00FA1154" w:rsidRPr="006059F0" w:rsidRDefault="00FA1154" w:rsidP="00C9471C">
      <w:pPr>
        <w:spacing w:line="360" w:lineRule="auto"/>
        <w:jc w:val="both"/>
        <w:rPr>
          <w:rFonts w:ascii="Arial" w:hAnsi="Arial" w:cs="Arial"/>
          <w:sz w:val="16"/>
          <w:szCs w:val="16"/>
        </w:rPr>
      </w:pPr>
    </w:p>
    <w:p w:rsidR="00FA1154" w:rsidRPr="00EA308E" w:rsidRDefault="00FA1154" w:rsidP="00C9471C">
      <w:pPr>
        <w:pStyle w:val="Prrafodelista"/>
        <w:numPr>
          <w:ilvl w:val="0"/>
          <w:numId w:val="1"/>
        </w:numPr>
        <w:spacing w:line="360" w:lineRule="auto"/>
        <w:jc w:val="both"/>
        <w:rPr>
          <w:rFonts w:ascii="Arial" w:hAnsi="Arial" w:cs="Arial"/>
          <w:sz w:val="22"/>
          <w:szCs w:val="22"/>
        </w:rPr>
      </w:pPr>
      <w:r w:rsidRPr="006059F0">
        <w:rPr>
          <w:rFonts w:ascii="Arial" w:hAnsi="Arial" w:cs="Arial"/>
          <w:sz w:val="16"/>
          <w:szCs w:val="16"/>
        </w:rPr>
        <w:t>¿</w:t>
      </w:r>
      <w:r w:rsidRPr="00EA308E">
        <w:rPr>
          <w:rFonts w:ascii="Arial" w:hAnsi="Arial" w:cs="Arial"/>
          <w:sz w:val="22"/>
          <w:szCs w:val="22"/>
        </w:rPr>
        <w:t>Qué es una Plataforma Educativa?</w:t>
      </w:r>
    </w:p>
    <w:p w:rsidR="00FA1154" w:rsidRPr="00EA308E" w:rsidRDefault="00FA1154" w:rsidP="00C9471C">
      <w:pPr>
        <w:spacing w:line="360" w:lineRule="auto"/>
        <w:jc w:val="both"/>
        <w:rPr>
          <w:rFonts w:ascii="Arial" w:hAnsi="Arial" w:cs="Arial"/>
          <w:sz w:val="22"/>
          <w:szCs w:val="22"/>
        </w:rPr>
      </w:pPr>
    </w:p>
    <w:p w:rsidR="00FA1154" w:rsidRPr="00EA308E" w:rsidRDefault="00FA1154" w:rsidP="00C9471C">
      <w:pPr>
        <w:pStyle w:val="Prrafodelista"/>
        <w:numPr>
          <w:ilvl w:val="0"/>
          <w:numId w:val="1"/>
        </w:numPr>
        <w:spacing w:line="360" w:lineRule="auto"/>
        <w:jc w:val="both"/>
        <w:rPr>
          <w:rFonts w:ascii="Arial" w:hAnsi="Arial" w:cs="Arial"/>
          <w:sz w:val="22"/>
          <w:szCs w:val="22"/>
        </w:rPr>
      </w:pPr>
      <w:r w:rsidRPr="00EA308E">
        <w:rPr>
          <w:rFonts w:ascii="Arial" w:hAnsi="Arial" w:cs="Arial"/>
          <w:sz w:val="22"/>
          <w:szCs w:val="22"/>
        </w:rPr>
        <w:t>¿Cómo funcionan las Plataformas Educativas?</w:t>
      </w:r>
    </w:p>
    <w:p w:rsidR="00FA1154" w:rsidRPr="00EA308E" w:rsidRDefault="00FA1154" w:rsidP="00C9471C">
      <w:pPr>
        <w:pStyle w:val="Prrafodelista"/>
        <w:spacing w:line="360" w:lineRule="auto"/>
        <w:rPr>
          <w:rFonts w:ascii="Arial" w:hAnsi="Arial" w:cs="Arial"/>
          <w:sz w:val="22"/>
          <w:szCs w:val="22"/>
        </w:rPr>
      </w:pPr>
    </w:p>
    <w:p w:rsidR="00FA1154" w:rsidRPr="00EA308E" w:rsidRDefault="00FA1154" w:rsidP="00C9471C">
      <w:pPr>
        <w:pStyle w:val="Prrafodelista"/>
        <w:numPr>
          <w:ilvl w:val="0"/>
          <w:numId w:val="1"/>
        </w:numPr>
        <w:spacing w:line="360" w:lineRule="auto"/>
        <w:jc w:val="both"/>
        <w:rPr>
          <w:rFonts w:ascii="Arial" w:hAnsi="Arial" w:cs="Arial"/>
          <w:sz w:val="22"/>
          <w:szCs w:val="22"/>
        </w:rPr>
      </w:pPr>
      <w:r w:rsidRPr="00EA308E">
        <w:rPr>
          <w:rFonts w:ascii="Arial" w:hAnsi="Arial" w:cs="Arial"/>
          <w:sz w:val="22"/>
          <w:szCs w:val="22"/>
        </w:rPr>
        <w:t>¿</w:t>
      </w:r>
      <w:r w:rsidR="00D31207">
        <w:rPr>
          <w:rFonts w:ascii="Arial" w:hAnsi="Arial" w:cs="Arial"/>
          <w:sz w:val="22"/>
          <w:szCs w:val="22"/>
        </w:rPr>
        <w:t>Qué estrategia de desarrollo se implementa en la arquitectura de las Plataformas de Aprendizaje</w:t>
      </w:r>
      <w:r w:rsidRPr="00EA308E">
        <w:rPr>
          <w:rFonts w:ascii="Arial" w:hAnsi="Arial" w:cs="Arial"/>
          <w:sz w:val="22"/>
          <w:szCs w:val="22"/>
        </w:rPr>
        <w:t>?</w:t>
      </w:r>
    </w:p>
    <w:p w:rsidR="00FA1154" w:rsidRPr="00EA308E" w:rsidRDefault="00FA1154" w:rsidP="00C9471C">
      <w:pPr>
        <w:pStyle w:val="Prrafodelista"/>
        <w:spacing w:line="360" w:lineRule="auto"/>
        <w:rPr>
          <w:rFonts w:ascii="Arial" w:hAnsi="Arial" w:cs="Arial"/>
          <w:sz w:val="22"/>
          <w:szCs w:val="22"/>
        </w:rPr>
      </w:pPr>
    </w:p>
    <w:p w:rsidR="00FA1154" w:rsidRPr="00EA308E" w:rsidRDefault="00FA1154" w:rsidP="00EA308E">
      <w:pPr>
        <w:pStyle w:val="Prrafodelista"/>
        <w:numPr>
          <w:ilvl w:val="0"/>
          <w:numId w:val="1"/>
        </w:numPr>
        <w:spacing w:line="360" w:lineRule="auto"/>
        <w:jc w:val="both"/>
        <w:rPr>
          <w:rFonts w:ascii="Arial" w:hAnsi="Arial" w:cs="Arial"/>
          <w:sz w:val="22"/>
          <w:szCs w:val="22"/>
        </w:rPr>
      </w:pPr>
      <w:r w:rsidRPr="00EA308E">
        <w:rPr>
          <w:rFonts w:ascii="Arial" w:hAnsi="Arial" w:cs="Arial"/>
          <w:sz w:val="22"/>
          <w:szCs w:val="22"/>
        </w:rPr>
        <w:t xml:space="preserve">¿Cuáles son las tecnologías de desarrollo </w:t>
      </w:r>
      <w:r w:rsidR="00D31207">
        <w:rPr>
          <w:rFonts w:ascii="Arial" w:hAnsi="Arial" w:cs="Arial"/>
          <w:sz w:val="22"/>
          <w:szCs w:val="22"/>
        </w:rPr>
        <w:t xml:space="preserve">más apropiadas </w:t>
      </w:r>
      <w:r w:rsidRPr="00EA308E">
        <w:rPr>
          <w:rFonts w:ascii="Arial" w:hAnsi="Arial" w:cs="Arial"/>
          <w:sz w:val="22"/>
          <w:szCs w:val="22"/>
        </w:rPr>
        <w:t xml:space="preserve">de </w:t>
      </w:r>
      <w:r w:rsidR="00C45EEE" w:rsidRPr="00EA308E">
        <w:rPr>
          <w:rFonts w:ascii="Arial" w:hAnsi="Arial" w:cs="Arial"/>
          <w:sz w:val="22"/>
          <w:szCs w:val="22"/>
        </w:rPr>
        <w:t xml:space="preserve">las </w:t>
      </w:r>
      <w:r w:rsidR="00D31207">
        <w:rPr>
          <w:rFonts w:ascii="Arial" w:hAnsi="Arial" w:cs="Arial"/>
          <w:sz w:val="22"/>
          <w:szCs w:val="22"/>
        </w:rPr>
        <w:t>Plataformas de A</w:t>
      </w:r>
      <w:r w:rsidRPr="00EA308E">
        <w:rPr>
          <w:rFonts w:ascii="Arial" w:hAnsi="Arial" w:cs="Arial"/>
          <w:sz w:val="22"/>
          <w:szCs w:val="22"/>
        </w:rPr>
        <w:t>prendizaje?</w:t>
      </w:r>
    </w:p>
    <w:p w:rsidR="00FA1154" w:rsidRPr="00EA308E" w:rsidRDefault="00FA1154" w:rsidP="00421039">
      <w:pPr>
        <w:pStyle w:val="Ttulo2"/>
        <w:rPr>
          <w:rFonts w:ascii="Arial" w:hAnsi="Arial" w:cs="Arial"/>
          <w:i/>
          <w:color w:val="auto"/>
          <w:sz w:val="24"/>
          <w:szCs w:val="24"/>
        </w:rPr>
      </w:pPr>
      <w:bookmarkStart w:id="32" w:name="_Toc389243574"/>
      <w:r w:rsidRPr="00EA308E">
        <w:rPr>
          <w:rFonts w:ascii="Arial" w:hAnsi="Arial" w:cs="Arial"/>
          <w:i/>
          <w:color w:val="auto"/>
          <w:sz w:val="24"/>
          <w:szCs w:val="24"/>
        </w:rPr>
        <w:t>Justificación</w:t>
      </w:r>
      <w:bookmarkEnd w:id="32"/>
    </w:p>
    <w:p w:rsidR="00EA308E" w:rsidRDefault="00EA308E" w:rsidP="00A83BC6">
      <w:pPr>
        <w:spacing w:line="360" w:lineRule="auto"/>
        <w:ind w:firstLine="708"/>
        <w:jc w:val="both"/>
        <w:rPr>
          <w:rFonts w:ascii="Arial" w:hAnsi="Arial" w:cs="Arial"/>
          <w:sz w:val="22"/>
          <w:szCs w:val="22"/>
        </w:rPr>
      </w:pPr>
    </w:p>
    <w:p w:rsidR="00EE3B67" w:rsidRPr="00EA308E" w:rsidRDefault="00EE3B67" w:rsidP="00A83BC6">
      <w:pPr>
        <w:spacing w:line="360" w:lineRule="auto"/>
        <w:ind w:firstLine="708"/>
        <w:jc w:val="both"/>
        <w:rPr>
          <w:rFonts w:ascii="Arial" w:hAnsi="Arial" w:cs="Arial"/>
          <w:sz w:val="22"/>
          <w:szCs w:val="22"/>
        </w:rPr>
      </w:pPr>
      <w:r w:rsidRPr="00EA308E">
        <w:rPr>
          <w:rFonts w:ascii="Arial" w:hAnsi="Arial" w:cs="Arial"/>
          <w:sz w:val="22"/>
          <w:szCs w:val="22"/>
        </w:rPr>
        <w:t>Como sabemos</w:t>
      </w:r>
      <w:r w:rsidR="00C45EEE" w:rsidRPr="00EA308E">
        <w:rPr>
          <w:rFonts w:ascii="Arial" w:hAnsi="Arial" w:cs="Arial"/>
          <w:sz w:val="22"/>
          <w:szCs w:val="22"/>
        </w:rPr>
        <w:t>,</w:t>
      </w:r>
      <w:r w:rsidRPr="00EA308E">
        <w:rPr>
          <w:rFonts w:ascii="Arial" w:hAnsi="Arial" w:cs="Arial"/>
          <w:sz w:val="22"/>
          <w:szCs w:val="22"/>
        </w:rPr>
        <w:t xml:space="preserve"> el aprendizaje de las matemáticas es y ha sido siempre un reto en todos los niveles de la educación forma</w:t>
      </w:r>
      <w:r w:rsidR="00A83BC6" w:rsidRPr="00EA308E">
        <w:rPr>
          <w:rFonts w:ascii="Arial" w:hAnsi="Arial" w:cs="Arial"/>
          <w:sz w:val="22"/>
          <w:szCs w:val="22"/>
        </w:rPr>
        <w:t>l</w:t>
      </w:r>
      <w:r w:rsidR="00D31207">
        <w:rPr>
          <w:rFonts w:ascii="Arial" w:hAnsi="Arial" w:cs="Arial"/>
          <w:sz w:val="22"/>
          <w:szCs w:val="22"/>
        </w:rPr>
        <w:t>. P</w:t>
      </w:r>
      <w:r w:rsidRPr="00EA308E">
        <w:rPr>
          <w:rFonts w:ascii="Arial" w:hAnsi="Arial" w:cs="Arial"/>
          <w:sz w:val="22"/>
          <w:szCs w:val="22"/>
        </w:rPr>
        <w:t>or ello se han buscado mecanismos</w:t>
      </w:r>
      <w:r w:rsidR="00A83BC6" w:rsidRPr="00EA308E">
        <w:rPr>
          <w:rFonts w:ascii="Arial" w:hAnsi="Arial" w:cs="Arial"/>
          <w:sz w:val="22"/>
          <w:szCs w:val="22"/>
        </w:rPr>
        <w:t xml:space="preserve"> o formas de trabajo</w:t>
      </w:r>
      <w:r w:rsidRPr="00EA308E">
        <w:rPr>
          <w:rFonts w:ascii="Arial" w:hAnsi="Arial" w:cs="Arial"/>
          <w:sz w:val="22"/>
          <w:szCs w:val="22"/>
        </w:rPr>
        <w:t xml:space="preserve"> que nos lleven a un mejor entendimiento de ellas</w:t>
      </w:r>
      <w:r w:rsidR="009605A2" w:rsidRPr="00EA308E">
        <w:rPr>
          <w:rFonts w:ascii="Arial" w:hAnsi="Arial" w:cs="Arial"/>
          <w:sz w:val="22"/>
          <w:szCs w:val="22"/>
        </w:rPr>
        <w:t>.</w:t>
      </w:r>
    </w:p>
    <w:p w:rsidR="00EE3B67" w:rsidRPr="00EA308E" w:rsidRDefault="00A83BC6" w:rsidP="00C9471C">
      <w:pPr>
        <w:spacing w:line="360" w:lineRule="auto"/>
        <w:jc w:val="both"/>
        <w:rPr>
          <w:rFonts w:ascii="Arial" w:hAnsi="Arial" w:cs="Arial"/>
          <w:sz w:val="22"/>
          <w:szCs w:val="22"/>
        </w:rPr>
      </w:pPr>
      <w:r w:rsidRPr="00EA308E">
        <w:rPr>
          <w:rFonts w:ascii="Arial" w:hAnsi="Arial" w:cs="Arial"/>
          <w:sz w:val="22"/>
          <w:szCs w:val="22"/>
        </w:rPr>
        <w:tab/>
      </w:r>
      <w:r w:rsidR="004B432C">
        <w:rPr>
          <w:rFonts w:ascii="Arial" w:hAnsi="Arial" w:cs="Arial"/>
          <w:sz w:val="22"/>
          <w:szCs w:val="22"/>
        </w:rPr>
        <w:t>En</w:t>
      </w:r>
      <w:r w:rsidR="00EE3B67" w:rsidRPr="00EA308E">
        <w:rPr>
          <w:rFonts w:ascii="Arial" w:hAnsi="Arial" w:cs="Arial"/>
          <w:sz w:val="22"/>
          <w:szCs w:val="22"/>
        </w:rPr>
        <w:t xml:space="preserve"> la Facultad de Telemática se desarrolló un gestor de aprendizaje (LMS por sus siglas en ingl</w:t>
      </w:r>
      <w:ins w:id="33" w:author="Telematica" w:date="2014-06-12T13:07:00Z">
        <w:r w:rsidR="009A266C">
          <w:rPr>
            <w:rFonts w:ascii="Arial" w:hAnsi="Arial" w:cs="Arial"/>
            <w:sz w:val="22"/>
            <w:szCs w:val="22"/>
          </w:rPr>
          <w:t>é</w:t>
        </w:r>
      </w:ins>
      <w:del w:id="34" w:author="Telematica" w:date="2014-06-12T13:07:00Z">
        <w:r w:rsidR="00EE3B67" w:rsidRPr="00EA308E" w:rsidDel="009A266C">
          <w:rPr>
            <w:rFonts w:ascii="Arial" w:hAnsi="Arial" w:cs="Arial"/>
            <w:sz w:val="22"/>
            <w:szCs w:val="22"/>
          </w:rPr>
          <w:delText>e</w:delText>
        </w:r>
      </w:del>
      <w:r w:rsidR="00EE3B67" w:rsidRPr="00EA308E">
        <w:rPr>
          <w:rFonts w:ascii="Arial" w:hAnsi="Arial" w:cs="Arial"/>
          <w:sz w:val="22"/>
          <w:szCs w:val="22"/>
        </w:rPr>
        <w:t>s) que da soporte a la enseñanza de conceptos matemáticos que son parte de temarios que se cursan en licencia</w:t>
      </w:r>
      <w:r w:rsidR="004B432C">
        <w:rPr>
          <w:rFonts w:ascii="Arial" w:hAnsi="Arial" w:cs="Arial"/>
          <w:sz w:val="22"/>
          <w:szCs w:val="22"/>
        </w:rPr>
        <w:t>turas en ciencias e ingenierías. Este</w:t>
      </w:r>
      <w:r w:rsidR="005567EB" w:rsidRPr="00EA308E">
        <w:rPr>
          <w:rFonts w:ascii="Arial" w:hAnsi="Arial" w:cs="Arial"/>
          <w:sz w:val="22"/>
          <w:szCs w:val="22"/>
        </w:rPr>
        <w:t xml:space="preserve"> sistema </w:t>
      </w:r>
      <w:r w:rsidR="00C45EEE" w:rsidRPr="00EA308E">
        <w:rPr>
          <w:rFonts w:ascii="Arial" w:hAnsi="Arial" w:cs="Arial"/>
          <w:sz w:val="22"/>
          <w:szCs w:val="22"/>
        </w:rPr>
        <w:t>tiene el nombre de</w:t>
      </w:r>
      <w:r w:rsidR="00EE3B67" w:rsidRPr="00EA308E">
        <w:rPr>
          <w:rFonts w:ascii="Arial" w:hAnsi="Arial" w:cs="Arial"/>
          <w:sz w:val="22"/>
          <w:szCs w:val="22"/>
        </w:rPr>
        <w:t xml:space="preserve"> Plataforma Interactiva de Aprendizaje para el Cálculo “PIAC”</w:t>
      </w:r>
      <w:r w:rsidR="004B432C">
        <w:rPr>
          <w:rFonts w:ascii="Arial" w:hAnsi="Arial" w:cs="Arial"/>
          <w:sz w:val="22"/>
          <w:szCs w:val="22"/>
        </w:rPr>
        <w:t xml:space="preserve"> y </w:t>
      </w:r>
      <w:commentRangeStart w:id="35"/>
      <w:r w:rsidR="004B432C">
        <w:rPr>
          <w:rFonts w:ascii="Arial" w:hAnsi="Arial" w:cs="Arial"/>
          <w:sz w:val="22"/>
          <w:szCs w:val="22"/>
        </w:rPr>
        <w:t xml:space="preserve">su análisis y reestructuración son </w:t>
      </w:r>
      <w:r w:rsidR="00D31207">
        <w:rPr>
          <w:rFonts w:ascii="Arial" w:hAnsi="Arial" w:cs="Arial"/>
          <w:sz w:val="22"/>
          <w:szCs w:val="22"/>
        </w:rPr>
        <w:t>necesarios</w:t>
      </w:r>
      <w:r w:rsidR="004B432C">
        <w:rPr>
          <w:rFonts w:ascii="Arial" w:hAnsi="Arial" w:cs="Arial"/>
          <w:sz w:val="22"/>
          <w:szCs w:val="22"/>
        </w:rPr>
        <w:t xml:space="preserve"> para el buen funcionamiento del sistema</w:t>
      </w:r>
      <w:commentRangeEnd w:id="35"/>
      <w:r w:rsidR="009A266C">
        <w:rPr>
          <w:rStyle w:val="Refdecomentario"/>
        </w:rPr>
        <w:commentReference w:id="35"/>
      </w:r>
      <w:r w:rsidR="00EE3B67" w:rsidRPr="00EA308E">
        <w:rPr>
          <w:rFonts w:ascii="Arial" w:hAnsi="Arial" w:cs="Arial"/>
          <w:sz w:val="22"/>
          <w:szCs w:val="22"/>
        </w:rPr>
        <w:t>.</w:t>
      </w:r>
    </w:p>
    <w:p w:rsidR="00E54997" w:rsidRPr="006059F0" w:rsidRDefault="00EE3B67" w:rsidP="00C9471C">
      <w:pPr>
        <w:spacing w:line="360" w:lineRule="auto"/>
        <w:jc w:val="both"/>
        <w:rPr>
          <w:rFonts w:ascii="Arial" w:hAnsi="Arial" w:cs="Arial"/>
          <w:sz w:val="16"/>
          <w:szCs w:val="16"/>
        </w:rPr>
      </w:pPr>
      <w:r w:rsidRPr="006059F0">
        <w:rPr>
          <w:rFonts w:ascii="Arial" w:hAnsi="Arial" w:cs="Arial"/>
          <w:sz w:val="16"/>
          <w:szCs w:val="16"/>
        </w:rPr>
        <w:tab/>
      </w:r>
    </w:p>
    <w:p w:rsidR="00E54997" w:rsidRPr="00EA308E" w:rsidRDefault="00E54997" w:rsidP="00421039">
      <w:pPr>
        <w:pStyle w:val="Ttulo2"/>
        <w:rPr>
          <w:rFonts w:ascii="Arial" w:hAnsi="Arial" w:cs="Arial"/>
          <w:i/>
          <w:color w:val="auto"/>
          <w:sz w:val="24"/>
          <w:szCs w:val="24"/>
        </w:rPr>
      </w:pPr>
      <w:bookmarkStart w:id="36" w:name="_Toc389243575"/>
      <w:r w:rsidRPr="00EA308E">
        <w:rPr>
          <w:rFonts w:ascii="Arial" w:hAnsi="Arial" w:cs="Arial"/>
          <w:i/>
          <w:color w:val="auto"/>
          <w:sz w:val="24"/>
          <w:szCs w:val="24"/>
        </w:rPr>
        <w:t>Factibilidad</w:t>
      </w:r>
      <w:bookmarkEnd w:id="36"/>
    </w:p>
    <w:p w:rsidR="00FA1154" w:rsidRPr="00EA308E" w:rsidRDefault="00FA1154" w:rsidP="00C9471C">
      <w:pPr>
        <w:spacing w:line="360" w:lineRule="auto"/>
        <w:jc w:val="both"/>
        <w:rPr>
          <w:rFonts w:ascii="Arial" w:hAnsi="Arial" w:cs="Arial"/>
          <w:sz w:val="22"/>
          <w:szCs w:val="22"/>
        </w:rPr>
      </w:pPr>
    </w:p>
    <w:p w:rsidR="00A17857" w:rsidRPr="00EA308E" w:rsidRDefault="00E54997" w:rsidP="00A17857">
      <w:pPr>
        <w:spacing w:line="360" w:lineRule="auto"/>
        <w:ind w:firstLine="708"/>
        <w:jc w:val="both"/>
        <w:rPr>
          <w:rFonts w:ascii="Arial" w:hAnsi="Arial" w:cs="Arial"/>
          <w:sz w:val="22"/>
          <w:szCs w:val="22"/>
        </w:rPr>
      </w:pPr>
      <w:r w:rsidRPr="00EA308E">
        <w:rPr>
          <w:rFonts w:ascii="Arial" w:hAnsi="Arial" w:cs="Arial"/>
          <w:sz w:val="22"/>
          <w:szCs w:val="22"/>
        </w:rPr>
        <w:t xml:space="preserve">Después de observar el funcionamiento de </w:t>
      </w:r>
      <w:r w:rsidR="00C45EEE" w:rsidRPr="00EA308E">
        <w:rPr>
          <w:rFonts w:ascii="Arial" w:hAnsi="Arial" w:cs="Arial"/>
          <w:sz w:val="22"/>
          <w:szCs w:val="22"/>
        </w:rPr>
        <w:t>vari</w:t>
      </w:r>
      <w:r w:rsidRPr="00EA308E">
        <w:rPr>
          <w:rFonts w:ascii="Arial" w:hAnsi="Arial" w:cs="Arial"/>
          <w:sz w:val="22"/>
          <w:szCs w:val="22"/>
        </w:rPr>
        <w:t xml:space="preserve">as plataformas, definimos la problemática documentándola y </w:t>
      </w:r>
      <w:r w:rsidR="004B432C">
        <w:rPr>
          <w:rFonts w:ascii="Arial" w:hAnsi="Arial" w:cs="Arial"/>
          <w:sz w:val="22"/>
          <w:szCs w:val="22"/>
        </w:rPr>
        <w:t>analizando</w:t>
      </w:r>
      <w:r w:rsidRPr="00EA308E">
        <w:rPr>
          <w:rFonts w:ascii="Arial" w:hAnsi="Arial" w:cs="Arial"/>
          <w:sz w:val="22"/>
          <w:szCs w:val="22"/>
        </w:rPr>
        <w:t xml:space="preserve"> las causas que la provocan, </w:t>
      </w:r>
      <w:r w:rsidR="004B432C">
        <w:rPr>
          <w:rFonts w:ascii="Arial" w:hAnsi="Arial" w:cs="Arial"/>
          <w:sz w:val="22"/>
          <w:szCs w:val="22"/>
        </w:rPr>
        <w:t>a partir de la detección de errores, necesidades y objetivos</w:t>
      </w:r>
      <w:r w:rsidR="00923A95" w:rsidRPr="00EA308E">
        <w:rPr>
          <w:rFonts w:ascii="Arial" w:hAnsi="Arial" w:cs="Arial"/>
          <w:sz w:val="22"/>
          <w:szCs w:val="22"/>
        </w:rPr>
        <w:t>. E</w:t>
      </w:r>
      <w:r w:rsidR="000E392C" w:rsidRPr="00EA308E">
        <w:rPr>
          <w:rFonts w:ascii="Arial" w:hAnsi="Arial" w:cs="Arial"/>
          <w:sz w:val="22"/>
          <w:szCs w:val="22"/>
        </w:rPr>
        <w:t>l</w:t>
      </w:r>
      <w:r w:rsidRPr="00EA308E">
        <w:rPr>
          <w:rFonts w:ascii="Arial" w:hAnsi="Arial" w:cs="Arial"/>
          <w:sz w:val="22"/>
          <w:szCs w:val="22"/>
        </w:rPr>
        <w:t xml:space="preserve"> estudio de factibilidad  determina el software, capacidad técnica que implica la implementación </w:t>
      </w:r>
      <w:ins w:id="37" w:author="Telematica" w:date="2014-06-12T13:10:00Z">
        <w:r w:rsidR="009A266C">
          <w:rPr>
            <w:rFonts w:ascii="Arial" w:hAnsi="Arial" w:cs="Arial"/>
            <w:sz w:val="22"/>
            <w:szCs w:val="22"/>
          </w:rPr>
          <w:t>d</w:t>
        </w:r>
      </w:ins>
      <w:r w:rsidRPr="00EA308E">
        <w:rPr>
          <w:rFonts w:ascii="Arial" w:hAnsi="Arial" w:cs="Arial"/>
          <w:sz w:val="22"/>
          <w:szCs w:val="22"/>
        </w:rPr>
        <w:t xml:space="preserve">el sistema </w:t>
      </w:r>
      <w:del w:id="38" w:author="Telematica" w:date="2014-06-12T13:11:00Z">
        <w:r w:rsidRPr="00EA308E" w:rsidDel="009A266C">
          <w:rPr>
            <w:rFonts w:ascii="Arial" w:hAnsi="Arial" w:cs="Arial"/>
            <w:sz w:val="22"/>
            <w:szCs w:val="22"/>
          </w:rPr>
          <w:delText>de</w:delText>
        </w:r>
      </w:del>
      <w:ins w:id="39" w:author="Telematica" w:date="2014-06-12T13:11:00Z">
        <w:r w:rsidR="009A266C">
          <w:rPr>
            <w:rFonts w:ascii="Arial" w:hAnsi="Arial" w:cs="Arial"/>
            <w:sz w:val="22"/>
            <w:szCs w:val="22"/>
          </w:rPr>
          <w:t>en</w:t>
        </w:r>
      </w:ins>
      <w:r w:rsidRPr="00EA308E">
        <w:rPr>
          <w:rFonts w:ascii="Arial" w:hAnsi="Arial" w:cs="Arial"/>
          <w:sz w:val="22"/>
          <w:szCs w:val="22"/>
        </w:rPr>
        <w:t xml:space="preserve"> cuestión, como por ejemplo</w:t>
      </w:r>
      <w:ins w:id="40" w:author="Telematica" w:date="2014-06-12T13:11:00Z">
        <w:r w:rsidR="009A266C">
          <w:rPr>
            <w:rFonts w:ascii="Arial" w:hAnsi="Arial" w:cs="Arial"/>
            <w:sz w:val="22"/>
            <w:szCs w:val="22"/>
          </w:rPr>
          <w:t>,</w:t>
        </w:r>
      </w:ins>
      <w:r w:rsidRPr="00EA308E">
        <w:rPr>
          <w:rFonts w:ascii="Arial" w:hAnsi="Arial" w:cs="Arial"/>
          <w:sz w:val="22"/>
          <w:szCs w:val="22"/>
        </w:rPr>
        <w:t xml:space="preserve"> los costos de las licencias del software, materiales y/o los beneficios que obtendrán</w:t>
      </w:r>
      <w:r w:rsidR="00C45EEE" w:rsidRPr="00EA308E">
        <w:rPr>
          <w:rFonts w:ascii="Arial" w:hAnsi="Arial" w:cs="Arial"/>
          <w:sz w:val="22"/>
          <w:szCs w:val="22"/>
        </w:rPr>
        <w:t xml:space="preserve"> los alumnos de la </w:t>
      </w:r>
      <w:ins w:id="41" w:author="Telematica" w:date="2014-06-12T13:11:00Z">
        <w:r w:rsidR="009A266C">
          <w:rPr>
            <w:rFonts w:ascii="Arial" w:hAnsi="Arial" w:cs="Arial"/>
            <w:sz w:val="22"/>
            <w:szCs w:val="22"/>
          </w:rPr>
          <w:t>F</w:t>
        </w:r>
      </w:ins>
      <w:del w:id="42" w:author="Telematica" w:date="2014-06-12T13:11:00Z">
        <w:r w:rsidR="00C45EEE" w:rsidRPr="00EA308E" w:rsidDel="009A266C">
          <w:rPr>
            <w:rFonts w:ascii="Arial" w:hAnsi="Arial" w:cs="Arial"/>
            <w:sz w:val="22"/>
            <w:szCs w:val="22"/>
          </w:rPr>
          <w:delText>f</w:delText>
        </w:r>
      </w:del>
      <w:r w:rsidR="00C45EEE" w:rsidRPr="00EA308E">
        <w:rPr>
          <w:rFonts w:ascii="Arial" w:hAnsi="Arial" w:cs="Arial"/>
          <w:sz w:val="22"/>
          <w:szCs w:val="22"/>
        </w:rPr>
        <w:t>acultad de T</w:t>
      </w:r>
      <w:r w:rsidRPr="00EA308E">
        <w:rPr>
          <w:rFonts w:ascii="Arial" w:hAnsi="Arial" w:cs="Arial"/>
          <w:sz w:val="22"/>
          <w:szCs w:val="22"/>
        </w:rPr>
        <w:t>elemática, de tal forma o grado que se aceptar</w:t>
      </w:r>
      <w:r w:rsidR="00D31207">
        <w:rPr>
          <w:rFonts w:ascii="Arial" w:hAnsi="Arial" w:cs="Arial"/>
          <w:sz w:val="22"/>
          <w:szCs w:val="22"/>
        </w:rPr>
        <w:t>á</w:t>
      </w:r>
      <w:r w:rsidRPr="00EA308E">
        <w:rPr>
          <w:rFonts w:ascii="Arial" w:hAnsi="Arial" w:cs="Arial"/>
          <w:sz w:val="22"/>
          <w:szCs w:val="22"/>
        </w:rPr>
        <w:t xml:space="preserve"> la propuesta que se </w:t>
      </w:r>
      <w:r w:rsidR="000E392C" w:rsidRPr="00EA308E">
        <w:rPr>
          <w:rFonts w:ascii="Arial" w:hAnsi="Arial" w:cs="Arial"/>
          <w:sz w:val="22"/>
          <w:szCs w:val="22"/>
        </w:rPr>
        <w:t>está</w:t>
      </w:r>
      <w:r w:rsidR="00C81389" w:rsidRPr="00EA308E">
        <w:rPr>
          <w:rFonts w:ascii="Arial" w:hAnsi="Arial" w:cs="Arial"/>
          <w:sz w:val="22"/>
          <w:szCs w:val="22"/>
        </w:rPr>
        <w:t xml:space="preserve"> </w:t>
      </w:r>
      <w:r w:rsidRPr="00EA308E">
        <w:rPr>
          <w:rFonts w:ascii="Arial" w:hAnsi="Arial" w:cs="Arial"/>
          <w:sz w:val="22"/>
          <w:szCs w:val="22"/>
        </w:rPr>
        <w:t xml:space="preserve">definiendo. El análisis </w:t>
      </w:r>
      <w:r w:rsidR="000E392C" w:rsidRPr="00EA308E">
        <w:rPr>
          <w:rFonts w:ascii="Arial" w:hAnsi="Arial" w:cs="Arial"/>
          <w:sz w:val="22"/>
          <w:szCs w:val="22"/>
        </w:rPr>
        <w:t>determina el diseño</w:t>
      </w:r>
      <w:r w:rsidR="00C81389" w:rsidRPr="00EA308E">
        <w:rPr>
          <w:rFonts w:ascii="Arial" w:hAnsi="Arial" w:cs="Arial"/>
          <w:sz w:val="22"/>
          <w:szCs w:val="22"/>
        </w:rPr>
        <w:t xml:space="preserve"> </w:t>
      </w:r>
      <w:r w:rsidR="000E392C" w:rsidRPr="00EA308E">
        <w:rPr>
          <w:rFonts w:ascii="Arial" w:hAnsi="Arial" w:cs="Arial"/>
          <w:sz w:val="22"/>
          <w:szCs w:val="22"/>
        </w:rPr>
        <w:t>d</w:t>
      </w:r>
      <w:r w:rsidRPr="00EA308E">
        <w:rPr>
          <w:rFonts w:ascii="Arial" w:hAnsi="Arial" w:cs="Arial"/>
          <w:sz w:val="22"/>
          <w:szCs w:val="22"/>
        </w:rPr>
        <w:t>el sistema propu</w:t>
      </w:r>
      <w:r w:rsidR="000E392C" w:rsidRPr="00EA308E">
        <w:rPr>
          <w:rFonts w:ascii="Arial" w:hAnsi="Arial" w:cs="Arial"/>
          <w:sz w:val="22"/>
          <w:szCs w:val="22"/>
        </w:rPr>
        <w:t>esto para cuando se termine, est</w:t>
      </w:r>
      <w:r w:rsidR="00C45EEE" w:rsidRPr="00EA308E">
        <w:rPr>
          <w:rFonts w:ascii="Arial" w:hAnsi="Arial" w:cs="Arial"/>
          <w:sz w:val="22"/>
          <w:szCs w:val="22"/>
        </w:rPr>
        <w:t>é</w:t>
      </w:r>
      <w:r w:rsidR="000E392C" w:rsidRPr="00EA308E">
        <w:rPr>
          <w:rFonts w:ascii="Arial" w:hAnsi="Arial" w:cs="Arial"/>
          <w:sz w:val="22"/>
          <w:szCs w:val="22"/>
        </w:rPr>
        <w:t xml:space="preserve"> </w:t>
      </w:r>
      <w:r w:rsidR="00C45EEE" w:rsidRPr="00EA308E">
        <w:rPr>
          <w:rFonts w:ascii="Arial" w:hAnsi="Arial" w:cs="Arial"/>
          <w:sz w:val="22"/>
          <w:szCs w:val="22"/>
        </w:rPr>
        <w:t>ejecutá</w:t>
      </w:r>
      <w:r w:rsidR="000E392C" w:rsidRPr="00EA308E">
        <w:rPr>
          <w:rFonts w:ascii="Arial" w:hAnsi="Arial" w:cs="Arial"/>
          <w:sz w:val="22"/>
          <w:szCs w:val="22"/>
        </w:rPr>
        <w:t>ndo</w:t>
      </w:r>
      <w:r w:rsidR="00C45EEE" w:rsidRPr="00EA308E">
        <w:rPr>
          <w:rFonts w:ascii="Arial" w:hAnsi="Arial" w:cs="Arial"/>
          <w:sz w:val="22"/>
          <w:szCs w:val="22"/>
        </w:rPr>
        <w:t>se</w:t>
      </w:r>
      <w:r w:rsidR="000E392C" w:rsidRPr="00EA308E">
        <w:rPr>
          <w:rFonts w:ascii="Arial" w:hAnsi="Arial" w:cs="Arial"/>
          <w:sz w:val="22"/>
          <w:szCs w:val="22"/>
        </w:rPr>
        <w:t xml:space="preserve"> como se propuso con ayuda de algunos otros aspe</w:t>
      </w:r>
      <w:r w:rsidR="00C45EEE" w:rsidRPr="00EA308E">
        <w:rPr>
          <w:rFonts w:ascii="Arial" w:hAnsi="Arial" w:cs="Arial"/>
          <w:sz w:val="22"/>
          <w:szCs w:val="22"/>
        </w:rPr>
        <w:t>ctos, métodos, guías, normas, entre otros</w:t>
      </w:r>
      <w:r w:rsidR="000E392C" w:rsidRPr="00EA308E">
        <w:rPr>
          <w:rFonts w:ascii="Arial" w:hAnsi="Arial" w:cs="Arial"/>
          <w:sz w:val="22"/>
          <w:szCs w:val="22"/>
        </w:rPr>
        <w:t>.</w:t>
      </w:r>
    </w:p>
    <w:p w:rsidR="00923A95" w:rsidRPr="002659D7" w:rsidRDefault="00923A95" w:rsidP="0005525F">
      <w:pPr>
        <w:pStyle w:val="Ttulo3"/>
        <w:ind w:firstLine="708"/>
        <w:rPr>
          <w:rFonts w:ascii="Arial" w:hAnsi="Arial" w:cs="Arial"/>
          <w:i/>
          <w:color w:val="auto"/>
          <w:sz w:val="22"/>
          <w:szCs w:val="22"/>
        </w:rPr>
      </w:pPr>
      <w:bookmarkStart w:id="43" w:name="_Toc389243576"/>
      <w:r w:rsidRPr="002659D7">
        <w:rPr>
          <w:rFonts w:ascii="Arial" w:hAnsi="Arial" w:cs="Arial"/>
          <w:i/>
          <w:color w:val="auto"/>
          <w:sz w:val="22"/>
          <w:szCs w:val="22"/>
        </w:rPr>
        <w:t>Materiales</w:t>
      </w:r>
      <w:bookmarkEnd w:id="43"/>
    </w:p>
    <w:p w:rsidR="006059F0" w:rsidRPr="006059F0" w:rsidRDefault="006059F0" w:rsidP="00C9471C">
      <w:pPr>
        <w:spacing w:line="360" w:lineRule="auto"/>
        <w:rPr>
          <w:rFonts w:ascii="Arial" w:hAnsi="Arial" w:cs="Arial"/>
          <w:sz w:val="16"/>
          <w:szCs w:val="16"/>
        </w:rPr>
      </w:pPr>
    </w:p>
    <w:p w:rsidR="00DF1DC7" w:rsidRPr="00D31207" w:rsidRDefault="009A266C" w:rsidP="00D31207">
      <w:pPr>
        <w:spacing w:line="360" w:lineRule="auto"/>
        <w:ind w:firstLine="708"/>
        <w:jc w:val="both"/>
        <w:rPr>
          <w:rFonts w:ascii="Arial" w:hAnsi="Arial" w:cs="Arial"/>
          <w:sz w:val="22"/>
          <w:szCs w:val="22"/>
        </w:rPr>
      </w:pPr>
      <w:ins w:id="44" w:author="Telematica" w:date="2014-06-12T13:12:00Z">
        <w:r>
          <w:rPr>
            <w:rFonts w:ascii="Arial" w:hAnsi="Arial" w:cs="Arial"/>
            <w:sz w:val="22"/>
            <w:szCs w:val="22"/>
          </w:rPr>
          <w:t xml:space="preserve">La factibilidad se </w:t>
        </w:r>
      </w:ins>
      <w:ins w:id="45" w:author="Telematica" w:date="2014-06-12T13:13:00Z">
        <w:r>
          <w:rPr>
            <w:rFonts w:ascii="Arial" w:hAnsi="Arial" w:cs="Arial"/>
            <w:sz w:val="22"/>
            <w:szCs w:val="22"/>
          </w:rPr>
          <w:t xml:space="preserve">estableció a partir de la revisión de </w:t>
        </w:r>
      </w:ins>
      <w:del w:id="46" w:author="Telematica" w:date="2014-06-12T13:13:00Z">
        <w:r w:rsidR="00DF1DC7" w:rsidRPr="00D31207" w:rsidDel="009A266C">
          <w:rPr>
            <w:rFonts w:ascii="Arial" w:hAnsi="Arial" w:cs="Arial"/>
            <w:sz w:val="22"/>
            <w:szCs w:val="22"/>
          </w:rPr>
          <w:delText xml:space="preserve">Para ello se revisó </w:delText>
        </w:r>
      </w:del>
      <w:r w:rsidR="00DF1DC7" w:rsidRPr="00D31207">
        <w:rPr>
          <w:rFonts w:ascii="Arial" w:hAnsi="Arial" w:cs="Arial"/>
          <w:sz w:val="22"/>
          <w:szCs w:val="22"/>
        </w:rPr>
        <w:t xml:space="preserve">la </w:t>
      </w:r>
      <w:r w:rsidR="00923A95" w:rsidRPr="00D31207">
        <w:rPr>
          <w:rFonts w:ascii="Arial" w:hAnsi="Arial" w:cs="Arial"/>
          <w:sz w:val="22"/>
          <w:szCs w:val="22"/>
        </w:rPr>
        <w:t>Factibilidad técnica</w:t>
      </w:r>
      <w:r w:rsidR="00DF1DC7" w:rsidRPr="00D31207">
        <w:rPr>
          <w:rFonts w:ascii="Arial" w:hAnsi="Arial" w:cs="Arial"/>
          <w:sz w:val="22"/>
          <w:szCs w:val="22"/>
        </w:rPr>
        <w:t xml:space="preserve">, </w:t>
      </w:r>
      <w:r w:rsidR="00923A95" w:rsidRPr="00D31207">
        <w:rPr>
          <w:rFonts w:ascii="Arial" w:hAnsi="Arial" w:cs="Arial"/>
          <w:sz w:val="22"/>
          <w:szCs w:val="22"/>
        </w:rPr>
        <w:t>Factibilidad Económica</w:t>
      </w:r>
      <w:r w:rsidR="00DF1DC7" w:rsidRPr="00D31207">
        <w:rPr>
          <w:rFonts w:ascii="Arial" w:hAnsi="Arial" w:cs="Arial"/>
          <w:sz w:val="22"/>
          <w:szCs w:val="22"/>
        </w:rPr>
        <w:t xml:space="preserve"> y </w:t>
      </w:r>
      <w:r w:rsidR="00923A95" w:rsidRPr="00D31207">
        <w:rPr>
          <w:rFonts w:ascii="Arial" w:hAnsi="Arial" w:cs="Arial"/>
          <w:sz w:val="22"/>
          <w:szCs w:val="22"/>
        </w:rPr>
        <w:t>Factibilidad Operativa</w:t>
      </w:r>
      <w:ins w:id="47" w:author="Telematica" w:date="2014-06-12T13:13:00Z">
        <w:r>
          <w:rPr>
            <w:rFonts w:ascii="Arial" w:hAnsi="Arial" w:cs="Arial"/>
            <w:sz w:val="22"/>
            <w:szCs w:val="22"/>
          </w:rPr>
          <w:t>, determinándose así lo siguiente en cada una de ellas</w:t>
        </w:r>
      </w:ins>
      <w:del w:id="48" w:author="Telematica" w:date="2014-06-12T13:13:00Z">
        <w:r w:rsidR="00DF1DC7" w:rsidRPr="00D31207" w:rsidDel="009A266C">
          <w:rPr>
            <w:rFonts w:ascii="Arial" w:hAnsi="Arial" w:cs="Arial"/>
            <w:sz w:val="22"/>
            <w:szCs w:val="22"/>
          </w:rPr>
          <w:delText>. Determinando</w:delText>
        </w:r>
        <w:r w:rsidR="00C9471C" w:rsidRPr="00D31207" w:rsidDel="009A266C">
          <w:rPr>
            <w:rFonts w:ascii="Arial" w:hAnsi="Arial" w:cs="Arial"/>
            <w:sz w:val="22"/>
            <w:szCs w:val="22"/>
          </w:rPr>
          <w:delText xml:space="preserve"> que</w:delText>
        </w:r>
      </w:del>
      <w:r w:rsidR="00DF1DC7" w:rsidRPr="00D31207">
        <w:rPr>
          <w:rFonts w:ascii="Arial" w:hAnsi="Arial" w:cs="Arial"/>
          <w:sz w:val="22"/>
          <w:szCs w:val="22"/>
        </w:rPr>
        <w:t>:</w:t>
      </w:r>
    </w:p>
    <w:p w:rsidR="00923A95" w:rsidRPr="002659D7" w:rsidRDefault="00923A95" w:rsidP="0005525F">
      <w:pPr>
        <w:pStyle w:val="Ttulo4"/>
        <w:numPr>
          <w:ilvl w:val="0"/>
          <w:numId w:val="10"/>
        </w:numPr>
        <w:rPr>
          <w:rFonts w:ascii="Arial" w:hAnsi="Arial" w:cs="Arial"/>
          <w:color w:val="auto"/>
          <w:sz w:val="20"/>
          <w:szCs w:val="20"/>
        </w:rPr>
      </w:pPr>
      <w:r w:rsidRPr="002659D7">
        <w:rPr>
          <w:rFonts w:ascii="Arial" w:hAnsi="Arial" w:cs="Arial"/>
          <w:color w:val="auto"/>
          <w:sz w:val="20"/>
          <w:szCs w:val="20"/>
        </w:rPr>
        <w:t xml:space="preserve">Factibilidad </w:t>
      </w:r>
      <w:r w:rsidR="007060F5" w:rsidRPr="002659D7">
        <w:rPr>
          <w:rFonts w:ascii="Arial" w:hAnsi="Arial" w:cs="Arial"/>
          <w:color w:val="auto"/>
          <w:sz w:val="20"/>
          <w:szCs w:val="20"/>
        </w:rPr>
        <w:t>Técnica</w:t>
      </w:r>
    </w:p>
    <w:p w:rsidR="00923A95" w:rsidRPr="002659D7" w:rsidRDefault="00923A95" w:rsidP="00C9471C">
      <w:pPr>
        <w:pStyle w:val="Prrafodelista"/>
        <w:numPr>
          <w:ilvl w:val="2"/>
          <w:numId w:val="1"/>
        </w:numPr>
        <w:spacing w:line="360" w:lineRule="auto"/>
        <w:rPr>
          <w:rFonts w:ascii="Arial" w:hAnsi="Arial" w:cs="Arial"/>
          <w:i/>
          <w:sz w:val="20"/>
          <w:szCs w:val="20"/>
        </w:rPr>
      </w:pPr>
      <w:r w:rsidRPr="002659D7">
        <w:rPr>
          <w:rFonts w:ascii="Arial" w:hAnsi="Arial" w:cs="Arial"/>
          <w:i/>
          <w:sz w:val="20"/>
          <w:szCs w:val="20"/>
        </w:rPr>
        <w:t>Software</w:t>
      </w:r>
    </w:p>
    <w:p w:rsidR="00923A95" w:rsidRPr="002659D7" w:rsidRDefault="00923A95"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Windows 7</w:t>
      </w:r>
    </w:p>
    <w:p w:rsidR="00923A95" w:rsidRPr="002659D7" w:rsidRDefault="00923A95"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 xml:space="preserve">Microsoft Office </w:t>
      </w:r>
    </w:p>
    <w:p w:rsidR="00923A95" w:rsidRPr="002659D7" w:rsidRDefault="006944E0"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C</w:t>
      </w:r>
      <w:r w:rsidR="00923A95" w:rsidRPr="002659D7">
        <w:rPr>
          <w:rFonts w:ascii="Arial" w:hAnsi="Arial" w:cs="Arial"/>
          <w:sz w:val="20"/>
          <w:szCs w:val="20"/>
        </w:rPr>
        <w:t>h</w:t>
      </w:r>
      <w:r w:rsidRPr="002659D7">
        <w:rPr>
          <w:rFonts w:ascii="Arial" w:hAnsi="Arial" w:cs="Arial"/>
          <w:sz w:val="20"/>
          <w:szCs w:val="20"/>
        </w:rPr>
        <w:t>r</w:t>
      </w:r>
      <w:r w:rsidR="00923A95" w:rsidRPr="002659D7">
        <w:rPr>
          <w:rFonts w:ascii="Arial" w:hAnsi="Arial" w:cs="Arial"/>
          <w:sz w:val="20"/>
          <w:szCs w:val="20"/>
        </w:rPr>
        <w:t>ome</w:t>
      </w:r>
    </w:p>
    <w:p w:rsidR="00923A95" w:rsidRPr="002659D7" w:rsidRDefault="00923A95"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Internet</w:t>
      </w:r>
    </w:p>
    <w:p w:rsidR="00923A95" w:rsidRPr="002659D7" w:rsidRDefault="00923A95" w:rsidP="00C9471C">
      <w:pPr>
        <w:pStyle w:val="Prrafodelista"/>
        <w:numPr>
          <w:ilvl w:val="2"/>
          <w:numId w:val="1"/>
        </w:numPr>
        <w:spacing w:line="360" w:lineRule="auto"/>
        <w:rPr>
          <w:rFonts w:ascii="Arial" w:hAnsi="Arial" w:cs="Arial"/>
          <w:i/>
          <w:sz w:val="20"/>
          <w:szCs w:val="20"/>
        </w:rPr>
      </w:pPr>
      <w:r w:rsidRPr="002659D7">
        <w:rPr>
          <w:rFonts w:ascii="Arial" w:hAnsi="Arial" w:cs="Arial"/>
          <w:i/>
          <w:sz w:val="20"/>
          <w:szCs w:val="20"/>
        </w:rPr>
        <w:lastRenderedPageBreak/>
        <w:t>Hardware</w:t>
      </w:r>
    </w:p>
    <w:p w:rsidR="00923A95" w:rsidRPr="002659D7" w:rsidRDefault="00923A95"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Computadora: 4Gb de RAM, 320GBDD, Pantalla 16.9”, Procesador Intel ® Core™ Duo T6600 @2.20GHz</w:t>
      </w:r>
    </w:p>
    <w:p w:rsidR="00923A95" w:rsidRPr="002659D7" w:rsidRDefault="007060F5"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Mouse</w:t>
      </w:r>
    </w:p>
    <w:p w:rsidR="00923A95" w:rsidRPr="002659D7" w:rsidRDefault="00923A95"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Impresora</w:t>
      </w:r>
    </w:p>
    <w:p w:rsidR="00923A95" w:rsidRPr="002659D7" w:rsidRDefault="00923A95"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Hojas</w:t>
      </w:r>
    </w:p>
    <w:p w:rsidR="00923A95" w:rsidRPr="002659D7" w:rsidRDefault="00923A95"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Modem</w:t>
      </w:r>
    </w:p>
    <w:p w:rsidR="00923A95" w:rsidRPr="002659D7" w:rsidRDefault="00923A95"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Luz</w:t>
      </w:r>
    </w:p>
    <w:p w:rsidR="00923A95" w:rsidRPr="002659D7" w:rsidRDefault="00923A95" w:rsidP="00C9471C">
      <w:pPr>
        <w:pStyle w:val="Prrafodelista"/>
        <w:spacing w:line="360" w:lineRule="auto"/>
        <w:ind w:left="1440"/>
        <w:rPr>
          <w:rFonts w:ascii="Arial" w:hAnsi="Arial" w:cs="Arial"/>
          <w:sz w:val="20"/>
          <w:szCs w:val="20"/>
        </w:rPr>
      </w:pPr>
    </w:p>
    <w:p w:rsidR="00591438" w:rsidRPr="002659D7" w:rsidRDefault="00591438" w:rsidP="0005525F">
      <w:pPr>
        <w:pStyle w:val="Ttulo4"/>
        <w:numPr>
          <w:ilvl w:val="0"/>
          <w:numId w:val="10"/>
        </w:numPr>
        <w:rPr>
          <w:rFonts w:ascii="Arial" w:hAnsi="Arial" w:cs="Arial"/>
          <w:color w:val="auto"/>
          <w:sz w:val="20"/>
          <w:szCs w:val="20"/>
        </w:rPr>
      </w:pPr>
      <w:r w:rsidRPr="002659D7">
        <w:rPr>
          <w:rFonts w:ascii="Arial" w:hAnsi="Arial" w:cs="Arial"/>
          <w:color w:val="auto"/>
          <w:sz w:val="20"/>
          <w:szCs w:val="20"/>
        </w:rPr>
        <w:t>Factibilidad Operativa</w:t>
      </w:r>
    </w:p>
    <w:p w:rsidR="00591438" w:rsidRPr="002659D7" w:rsidRDefault="00591438" w:rsidP="00C9471C">
      <w:pPr>
        <w:pStyle w:val="Prrafodelista"/>
        <w:numPr>
          <w:ilvl w:val="2"/>
          <w:numId w:val="1"/>
        </w:numPr>
        <w:spacing w:line="360" w:lineRule="auto"/>
        <w:rPr>
          <w:rFonts w:ascii="Arial" w:hAnsi="Arial" w:cs="Arial"/>
          <w:sz w:val="20"/>
          <w:szCs w:val="20"/>
        </w:rPr>
      </w:pPr>
      <w:r w:rsidRPr="002659D7">
        <w:rPr>
          <w:rFonts w:ascii="Arial" w:hAnsi="Arial" w:cs="Arial"/>
          <w:sz w:val="20"/>
          <w:szCs w:val="20"/>
        </w:rPr>
        <w:t>Conocimientos de Hardware, Software, programación.</w:t>
      </w:r>
    </w:p>
    <w:p w:rsidR="00591438" w:rsidRPr="002659D7" w:rsidRDefault="00591438" w:rsidP="00C9471C">
      <w:pPr>
        <w:pStyle w:val="Prrafodelista"/>
        <w:numPr>
          <w:ilvl w:val="2"/>
          <w:numId w:val="1"/>
        </w:numPr>
        <w:spacing w:line="360" w:lineRule="auto"/>
        <w:rPr>
          <w:rFonts w:ascii="Arial" w:hAnsi="Arial" w:cs="Arial"/>
          <w:sz w:val="20"/>
          <w:szCs w:val="20"/>
        </w:rPr>
      </w:pPr>
      <w:r w:rsidRPr="002659D7">
        <w:rPr>
          <w:rFonts w:ascii="Arial" w:hAnsi="Arial" w:cs="Arial"/>
          <w:sz w:val="20"/>
          <w:szCs w:val="20"/>
        </w:rPr>
        <w:t>Habilidad para</w:t>
      </w:r>
      <w:del w:id="49" w:author="Telematica" w:date="2014-06-12T13:14:00Z">
        <w:r w:rsidRPr="002659D7" w:rsidDel="009A266C">
          <w:rPr>
            <w:rFonts w:ascii="Arial" w:hAnsi="Arial" w:cs="Arial"/>
            <w:sz w:val="20"/>
            <w:szCs w:val="20"/>
          </w:rPr>
          <w:delText xml:space="preserve"> saber</w:delText>
        </w:r>
      </w:del>
      <w:r w:rsidRPr="002659D7">
        <w:rPr>
          <w:rFonts w:ascii="Arial" w:hAnsi="Arial" w:cs="Arial"/>
          <w:sz w:val="20"/>
          <w:szCs w:val="20"/>
        </w:rPr>
        <w:t xml:space="preserve"> buscar información</w:t>
      </w:r>
    </w:p>
    <w:p w:rsidR="00591438" w:rsidRPr="002659D7" w:rsidRDefault="00591438" w:rsidP="00C9471C">
      <w:pPr>
        <w:pStyle w:val="Prrafodelista"/>
        <w:numPr>
          <w:ilvl w:val="2"/>
          <w:numId w:val="1"/>
        </w:numPr>
        <w:spacing w:line="360" w:lineRule="auto"/>
        <w:rPr>
          <w:rFonts w:ascii="Arial" w:hAnsi="Arial" w:cs="Arial"/>
          <w:sz w:val="20"/>
          <w:szCs w:val="20"/>
        </w:rPr>
      </w:pPr>
      <w:r w:rsidRPr="002659D7">
        <w:rPr>
          <w:rFonts w:ascii="Arial" w:hAnsi="Arial" w:cs="Arial"/>
          <w:sz w:val="20"/>
          <w:szCs w:val="20"/>
        </w:rPr>
        <w:t>Tener actitud de hacer las cosas.</w:t>
      </w:r>
    </w:p>
    <w:p w:rsidR="00E42856" w:rsidRPr="002659D7" w:rsidRDefault="00C45EEE" w:rsidP="00C9471C">
      <w:pPr>
        <w:pStyle w:val="Prrafodelista"/>
        <w:numPr>
          <w:ilvl w:val="3"/>
          <w:numId w:val="1"/>
        </w:numPr>
        <w:spacing w:line="360" w:lineRule="auto"/>
        <w:rPr>
          <w:rFonts w:ascii="Arial" w:hAnsi="Arial" w:cs="Arial"/>
          <w:sz w:val="20"/>
          <w:szCs w:val="20"/>
        </w:rPr>
      </w:pPr>
      <w:r w:rsidRPr="002659D7">
        <w:rPr>
          <w:rFonts w:ascii="Arial" w:hAnsi="Arial" w:cs="Arial"/>
          <w:sz w:val="20"/>
          <w:szCs w:val="20"/>
        </w:rPr>
        <w:t>Estas actitudes</w:t>
      </w:r>
      <w:r w:rsidR="00D31207">
        <w:rPr>
          <w:rFonts w:ascii="Arial" w:hAnsi="Arial" w:cs="Arial"/>
          <w:sz w:val="20"/>
          <w:szCs w:val="20"/>
        </w:rPr>
        <w:t>, conocimientos y habilidades</w:t>
      </w:r>
      <w:r w:rsidRPr="002659D7">
        <w:rPr>
          <w:rFonts w:ascii="Arial" w:hAnsi="Arial" w:cs="Arial"/>
          <w:sz w:val="20"/>
          <w:szCs w:val="20"/>
        </w:rPr>
        <w:t xml:space="preserve"> l</w:t>
      </w:r>
      <w:r w:rsidR="00E42856" w:rsidRPr="002659D7">
        <w:rPr>
          <w:rFonts w:ascii="Arial" w:hAnsi="Arial" w:cs="Arial"/>
          <w:sz w:val="20"/>
          <w:szCs w:val="20"/>
        </w:rPr>
        <w:t>as tiene</w:t>
      </w:r>
      <w:r w:rsidRPr="002659D7">
        <w:rPr>
          <w:rFonts w:ascii="Arial" w:hAnsi="Arial" w:cs="Arial"/>
          <w:sz w:val="20"/>
          <w:szCs w:val="20"/>
        </w:rPr>
        <w:t>n</w:t>
      </w:r>
      <w:r w:rsidR="00E42856" w:rsidRPr="002659D7">
        <w:rPr>
          <w:rFonts w:ascii="Arial" w:hAnsi="Arial" w:cs="Arial"/>
          <w:sz w:val="20"/>
          <w:szCs w:val="20"/>
        </w:rPr>
        <w:t xml:space="preserve"> l</w:t>
      </w:r>
      <w:r w:rsidRPr="002659D7">
        <w:rPr>
          <w:rFonts w:ascii="Arial" w:hAnsi="Arial" w:cs="Arial"/>
          <w:sz w:val="20"/>
          <w:szCs w:val="20"/>
        </w:rPr>
        <w:t>os a</w:t>
      </w:r>
      <w:r w:rsidR="00E42856" w:rsidRPr="002659D7">
        <w:rPr>
          <w:rFonts w:ascii="Arial" w:hAnsi="Arial" w:cs="Arial"/>
          <w:sz w:val="20"/>
          <w:szCs w:val="20"/>
        </w:rPr>
        <w:t>utor</w:t>
      </w:r>
      <w:r w:rsidRPr="002659D7">
        <w:rPr>
          <w:rFonts w:ascii="Arial" w:hAnsi="Arial" w:cs="Arial"/>
          <w:sz w:val="20"/>
          <w:szCs w:val="20"/>
        </w:rPr>
        <w:t>es.</w:t>
      </w:r>
      <w:r w:rsidR="00E42856" w:rsidRPr="002659D7">
        <w:rPr>
          <w:rFonts w:ascii="Arial" w:hAnsi="Arial" w:cs="Arial"/>
          <w:sz w:val="20"/>
          <w:szCs w:val="20"/>
        </w:rPr>
        <w:t xml:space="preserve"> </w:t>
      </w:r>
    </w:p>
    <w:p w:rsidR="00CC6698" w:rsidRPr="006059F0" w:rsidRDefault="00CC6698" w:rsidP="00591438">
      <w:pPr>
        <w:rPr>
          <w:rFonts w:ascii="Arial" w:hAnsi="Arial" w:cs="Arial"/>
          <w:sz w:val="16"/>
          <w:szCs w:val="16"/>
        </w:rPr>
      </w:pPr>
    </w:p>
    <w:p w:rsidR="00CC6698" w:rsidRPr="006059F0" w:rsidRDefault="00CC6698" w:rsidP="00591438">
      <w:pPr>
        <w:rPr>
          <w:rFonts w:ascii="Arial" w:hAnsi="Arial" w:cs="Arial"/>
          <w:sz w:val="16"/>
          <w:szCs w:val="16"/>
        </w:rPr>
      </w:pPr>
    </w:p>
    <w:p w:rsidR="00D31207" w:rsidRDefault="00D31207">
      <w:pPr>
        <w:spacing w:after="160" w:line="259" w:lineRule="auto"/>
        <w:rPr>
          <w:rFonts w:ascii="Arial" w:hAnsi="Arial" w:cs="Arial"/>
          <w:sz w:val="22"/>
          <w:szCs w:val="22"/>
        </w:rPr>
      </w:pPr>
    </w:p>
    <w:p w:rsidR="00DF1DC7" w:rsidRPr="006059F0" w:rsidRDefault="00D31207" w:rsidP="00D31207">
      <w:pPr>
        <w:spacing w:after="160" w:line="259" w:lineRule="auto"/>
        <w:ind w:firstLine="708"/>
        <w:rPr>
          <w:rFonts w:ascii="Arial" w:hAnsi="Arial" w:cs="Arial"/>
          <w:sz w:val="16"/>
          <w:szCs w:val="16"/>
        </w:rPr>
      </w:pPr>
      <w:r>
        <w:rPr>
          <w:rFonts w:ascii="Arial" w:hAnsi="Arial" w:cs="Arial"/>
          <w:sz w:val="22"/>
          <w:szCs w:val="22"/>
        </w:rPr>
        <w:t xml:space="preserve">Con </w:t>
      </w:r>
      <w:ins w:id="50" w:author="Telematica" w:date="2014-06-12T13:15:00Z">
        <w:r w:rsidR="005451EB">
          <w:rPr>
            <w:rFonts w:ascii="Arial" w:hAnsi="Arial" w:cs="Arial"/>
            <w:sz w:val="22"/>
            <w:szCs w:val="22"/>
          </w:rPr>
          <w:t>é</w:t>
        </w:r>
      </w:ins>
      <w:del w:id="51" w:author="Telematica" w:date="2014-06-12T13:15:00Z">
        <w:r w:rsidDel="005451EB">
          <w:rPr>
            <w:rFonts w:ascii="Arial" w:hAnsi="Arial" w:cs="Arial"/>
            <w:sz w:val="22"/>
            <w:szCs w:val="22"/>
          </w:rPr>
          <w:delText>e</w:delText>
        </w:r>
      </w:del>
      <w:r>
        <w:rPr>
          <w:rFonts w:ascii="Arial" w:hAnsi="Arial" w:cs="Arial"/>
          <w:sz w:val="22"/>
          <w:szCs w:val="22"/>
        </w:rPr>
        <w:t xml:space="preserve">sto podemos continuar con el análisis de las distintas plataformas de interés y los desarrollos que sean pertinentes. </w:t>
      </w:r>
    </w:p>
    <w:p w:rsidR="00000000" w:rsidRDefault="005451EB">
      <w:pPr>
        <w:spacing w:after="160" w:line="259" w:lineRule="auto"/>
        <w:rPr>
          <w:ins w:id="52" w:author="Telematica" w:date="2014-06-12T13:15:00Z"/>
          <w:rFonts w:ascii="Arial" w:hAnsi="Arial" w:cs="Arial"/>
          <w:sz w:val="16"/>
          <w:szCs w:val="16"/>
        </w:rPr>
        <w:pPrChange w:id="53" w:author="Telematica" w:date="2014-06-12T13:15:00Z">
          <w:pPr>
            <w:spacing w:after="160" w:line="259" w:lineRule="auto"/>
            <w:jc w:val="center"/>
          </w:pPr>
        </w:pPrChange>
      </w:pPr>
      <w:ins w:id="54" w:author="Telematica" w:date="2014-06-12T13:15:00Z">
        <w:r>
          <w:rPr>
            <w:rFonts w:ascii="Arial" w:hAnsi="Arial" w:cs="Arial"/>
            <w:sz w:val="16"/>
            <w:szCs w:val="16"/>
          </w:rPr>
          <w:t>Suele indicarse cómo está organizada su tesis.</w:t>
        </w:r>
      </w:ins>
    </w:p>
    <w:p w:rsidR="00000000" w:rsidRDefault="005451EB">
      <w:pPr>
        <w:spacing w:after="160" w:line="259" w:lineRule="auto"/>
        <w:rPr>
          <w:ins w:id="55" w:author="Telematica" w:date="2014-06-12T13:15:00Z"/>
          <w:rFonts w:ascii="Arial" w:hAnsi="Arial" w:cs="Arial"/>
          <w:sz w:val="16"/>
          <w:szCs w:val="16"/>
        </w:rPr>
        <w:pPrChange w:id="56" w:author="Telematica" w:date="2014-06-12T13:15:00Z">
          <w:pPr>
            <w:spacing w:after="160" w:line="259" w:lineRule="auto"/>
            <w:jc w:val="center"/>
          </w:pPr>
        </w:pPrChange>
      </w:pPr>
      <w:ins w:id="57" w:author="Telematica" w:date="2014-06-12T13:15:00Z">
        <w:r>
          <w:rPr>
            <w:rFonts w:ascii="Arial" w:hAnsi="Arial" w:cs="Arial"/>
            <w:sz w:val="16"/>
            <w:szCs w:val="16"/>
          </w:rPr>
          <w:t>Por ejemplo:</w:t>
        </w:r>
      </w:ins>
    </w:p>
    <w:p w:rsidR="00000000" w:rsidRDefault="005451EB">
      <w:pPr>
        <w:spacing w:after="160" w:line="259" w:lineRule="auto"/>
        <w:rPr>
          <w:ins w:id="58" w:author="Telematica" w:date="2014-06-12T13:16:00Z"/>
          <w:rFonts w:ascii="Arial" w:hAnsi="Arial" w:cs="Arial"/>
          <w:sz w:val="16"/>
          <w:szCs w:val="16"/>
        </w:rPr>
        <w:pPrChange w:id="59" w:author="Telematica" w:date="2014-06-12T13:15:00Z">
          <w:pPr>
            <w:spacing w:after="160" w:line="259" w:lineRule="auto"/>
            <w:jc w:val="center"/>
          </w:pPr>
        </w:pPrChange>
      </w:pPr>
      <w:ins w:id="60" w:author="Telematica" w:date="2014-06-12T13:15:00Z">
        <w:r>
          <w:rPr>
            <w:rFonts w:ascii="Arial" w:hAnsi="Arial" w:cs="Arial"/>
            <w:sz w:val="16"/>
            <w:szCs w:val="16"/>
          </w:rPr>
          <w:t>En el capítulo I se presenta la introducción al trabajo de investiga</w:t>
        </w:r>
      </w:ins>
      <w:ins w:id="61" w:author="Telematica" w:date="2014-06-12T13:16:00Z">
        <w:r>
          <w:rPr>
            <w:rFonts w:ascii="Arial" w:hAnsi="Arial" w:cs="Arial"/>
            <w:sz w:val="16"/>
            <w:szCs w:val="16"/>
          </w:rPr>
          <w:t>ción desarrollado, definiéndose los objetivos ….</w:t>
        </w:r>
      </w:ins>
    </w:p>
    <w:p w:rsidR="00000000" w:rsidRDefault="005451EB">
      <w:pPr>
        <w:spacing w:after="160" w:line="259" w:lineRule="auto"/>
        <w:rPr>
          <w:rFonts w:ascii="Arial" w:hAnsi="Arial" w:cs="Arial"/>
          <w:sz w:val="16"/>
          <w:szCs w:val="16"/>
        </w:rPr>
        <w:pPrChange w:id="62" w:author="Telematica" w:date="2014-06-12T13:15:00Z">
          <w:pPr>
            <w:spacing w:after="160" w:line="259" w:lineRule="auto"/>
            <w:jc w:val="center"/>
          </w:pPr>
        </w:pPrChange>
      </w:pPr>
      <w:ins w:id="63" w:author="Telematica" w:date="2014-06-12T13:16:00Z">
        <w:r>
          <w:rPr>
            <w:rFonts w:ascii="Arial" w:hAnsi="Arial" w:cs="Arial"/>
            <w:sz w:val="16"/>
            <w:szCs w:val="16"/>
          </w:rPr>
          <w:t xml:space="preserve">El estado del arte se presenta en el capítulo 2, desarrollándose </w:t>
        </w:r>
      </w:ins>
      <w:ins w:id="64" w:author="Telematica" w:date="2014-06-12T13:17:00Z">
        <w:r>
          <w:rPr>
            <w:rFonts w:ascii="Arial" w:hAnsi="Arial" w:cs="Arial"/>
            <w:sz w:val="16"/>
            <w:szCs w:val="16"/>
          </w:rPr>
          <w:t>…</w:t>
        </w:r>
      </w:ins>
    </w:p>
    <w:p w:rsidR="006059F0" w:rsidRDefault="006059F0" w:rsidP="00DF1DC7">
      <w:pPr>
        <w:spacing w:after="160" w:line="259" w:lineRule="auto"/>
        <w:jc w:val="center"/>
        <w:rPr>
          <w:rFonts w:ascii="Arial" w:hAnsi="Arial" w:cs="Arial"/>
          <w:sz w:val="16"/>
          <w:szCs w:val="16"/>
        </w:rPr>
      </w:pPr>
    </w:p>
    <w:p w:rsidR="006059F0" w:rsidRDefault="006059F0" w:rsidP="00DF1DC7">
      <w:pPr>
        <w:spacing w:after="160" w:line="259" w:lineRule="auto"/>
        <w:jc w:val="center"/>
        <w:rPr>
          <w:rFonts w:ascii="Arial" w:hAnsi="Arial" w:cs="Arial"/>
          <w:sz w:val="16"/>
          <w:szCs w:val="16"/>
        </w:rPr>
      </w:pPr>
    </w:p>
    <w:p w:rsidR="006059F0" w:rsidRPr="006059F0" w:rsidRDefault="006059F0" w:rsidP="00DF1DC7">
      <w:pPr>
        <w:spacing w:after="160" w:line="259" w:lineRule="auto"/>
        <w:jc w:val="center"/>
        <w:rPr>
          <w:rFonts w:ascii="Arial" w:hAnsi="Arial" w:cs="Arial"/>
          <w:sz w:val="16"/>
          <w:szCs w:val="16"/>
        </w:rPr>
      </w:pPr>
    </w:p>
    <w:p w:rsidR="00DF1DC7" w:rsidRPr="006059F0" w:rsidRDefault="00DF1DC7" w:rsidP="00DF1DC7">
      <w:pPr>
        <w:spacing w:after="160" w:line="259" w:lineRule="auto"/>
        <w:jc w:val="center"/>
        <w:rPr>
          <w:rFonts w:ascii="Arial" w:hAnsi="Arial" w:cs="Arial"/>
          <w:sz w:val="16"/>
          <w:szCs w:val="16"/>
        </w:rPr>
      </w:pPr>
    </w:p>
    <w:p w:rsidR="00DF1DC7" w:rsidRPr="006059F0" w:rsidRDefault="00DF1DC7" w:rsidP="00DF1DC7">
      <w:pPr>
        <w:spacing w:after="160" w:line="259" w:lineRule="auto"/>
        <w:jc w:val="center"/>
        <w:rPr>
          <w:rFonts w:ascii="Arial" w:hAnsi="Arial" w:cs="Arial"/>
          <w:sz w:val="16"/>
          <w:szCs w:val="16"/>
        </w:rPr>
      </w:pPr>
    </w:p>
    <w:p w:rsidR="00DF1DC7" w:rsidRPr="006059F0" w:rsidRDefault="00DF1DC7" w:rsidP="00DF1DC7">
      <w:pPr>
        <w:spacing w:after="160" w:line="259" w:lineRule="auto"/>
        <w:jc w:val="center"/>
        <w:rPr>
          <w:rFonts w:ascii="Arial" w:hAnsi="Arial" w:cs="Arial"/>
          <w:sz w:val="96"/>
          <w:szCs w:val="96"/>
        </w:rPr>
      </w:pPr>
    </w:p>
    <w:p w:rsidR="00DF1DC7" w:rsidRPr="0005525F" w:rsidRDefault="00DF1DC7" w:rsidP="0005525F">
      <w:pPr>
        <w:pStyle w:val="Ttulo1"/>
        <w:jc w:val="center"/>
        <w:rPr>
          <w:rFonts w:ascii="Arial" w:hAnsi="Arial" w:cs="Arial"/>
          <w:b w:val="0"/>
          <w:color w:val="auto"/>
          <w:sz w:val="144"/>
          <w:szCs w:val="144"/>
        </w:rPr>
      </w:pPr>
      <w:bookmarkStart w:id="65" w:name="_Toc389243577"/>
      <w:r w:rsidRPr="0005525F">
        <w:rPr>
          <w:rFonts w:ascii="Arial" w:hAnsi="Arial" w:cs="Arial"/>
          <w:b w:val="0"/>
          <w:color w:val="auto"/>
          <w:sz w:val="144"/>
          <w:szCs w:val="144"/>
        </w:rPr>
        <w:lastRenderedPageBreak/>
        <w:t>Capítulo 2.</w:t>
      </w:r>
      <w:r w:rsidR="0005525F">
        <w:rPr>
          <w:rFonts w:ascii="Arial" w:hAnsi="Arial" w:cs="Arial"/>
          <w:b w:val="0"/>
          <w:color w:val="auto"/>
          <w:sz w:val="144"/>
          <w:szCs w:val="144"/>
        </w:rPr>
        <w:t xml:space="preserve"> </w:t>
      </w:r>
      <w:r w:rsidR="00591438" w:rsidRPr="0005525F">
        <w:rPr>
          <w:rFonts w:ascii="Arial" w:hAnsi="Arial" w:cs="Arial"/>
          <w:b w:val="0"/>
          <w:color w:val="auto"/>
          <w:sz w:val="144"/>
          <w:szCs w:val="144"/>
        </w:rPr>
        <w:t>Estado del Arte</w:t>
      </w:r>
      <w:bookmarkEnd w:id="65"/>
    </w:p>
    <w:p w:rsidR="00591438" w:rsidRPr="007F1924" w:rsidRDefault="00DF1DC7" w:rsidP="009412BD">
      <w:pPr>
        <w:pStyle w:val="Ttulo2"/>
        <w:rPr>
          <w:rFonts w:ascii="Arial" w:hAnsi="Arial" w:cs="Arial"/>
          <w:i/>
          <w:color w:val="auto"/>
          <w:sz w:val="24"/>
          <w:szCs w:val="24"/>
        </w:rPr>
      </w:pPr>
      <w:r w:rsidRPr="007F1924">
        <w:rPr>
          <w:sz w:val="24"/>
          <w:szCs w:val="24"/>
        </w:rPr>
        <w:br w:type="page"/>
      </w:r>
      <w:bookmarkStart w:id="66" w:name="_Toc389243578"/>
      <w:r w:rsidR="00591438" w:rsidRPr="007F1924">
        <w:rPr>
          <w:rFonts w:ascii="Arial" w:hAnsi="Arial" w:cs="Arial"/>
          <w:i/>
          <w:color w:val="auto"/>
          <w:sz w:val="24"/>
          <w:szCs w:val="24"/>
        </w:rPr>
        <w:lastRenderedPageBreak/>
        <w:t>Plataformas de aprendizaje</w:t>
      </w:r>
      <w:bookmarkEnd w:id="66"/>
    </w:p>
    <w:p w:rsidR="00591438" w:rsidRPr="006059F0" w:rsidRDefault="00591438" w:rsidP="00B85DD4">
      <w:pPr>
        <w:spacing w:line="360" w:lineRule="auto"/>
        <w:jc w:val="both"/>
        <w:rPr>
          <w:rFonts w:ascii="Arial" w:hAnsi="Arial" w:cs="Arial"/>
          <w:sz w:val="16"/>
          <w:szCs w:val="16"/>
        </w:rPr>
      </w:pPr>
    </w:p>
    <w:p w:rsidR="00253156" w:rsidRPr="007F1924" w:rsidRDefault="00B85DD4" w:rsidP="007F1924">
      <w:pPr>
        <w:spacing w:line="360" w:lineRule="auto"/>
        <w:ind w:firstLine="360"/>
        <w:jc w:val="both"/>
        <w:rPr>
          <w:rFonts w:ascii="Arial" w:hAnsi="Arial" w:cs="Arial"/>
          <w:sz w:val="22"/>
          <w:szCs w:val="22"/>
        </w:rPr>
      </w:pPr>
      <w:r w:rsidRPr="007F1924">
        <w:rPr>
          <w:rFonts w:ascii="Arial" w:hAnsi="Arial" w:cs="Arial"/>
          <w:sz w:val="22"/>
          <w:szCs w:val="22"/>
        </w:rPr>
        <w:t xml:space="preserve">Para realizar </w:t>
      </w:r>
      <w:r w:rsidR="004B432C">
        <w:rPr>
          <w:rFonts w:ascii="Arial" w:hAnsi="Arial" w:cs="Arial"/>
          <w:sz w:val="22"/>
          <w:szCs w:val="22"/>
        </w:rPr>
        <w:t>una propuesta metodológica apropiada respecto al diseño de ambientes de aprendizaje,</w:t>
      </w:r>
      <w:r w:rsidR="00FD4FA1" w:rsidRPr="007F1924">
        <w:rPr>
          <w:rFonts w:ascii="Arial" w:hAnsi="Arial" w:cs="Arial"/>
          <w:sz w:val="22"/>
          <w:szCs w:val="22"/>
        </w:rPr>
        <w:t xml:space="preserve"> </w:t>
      </w:r>
      <w:ins w:id="67" w:author="Telematica" w:date="2014-06-12T13:17:00Z">
        <w:r w:rsidR="005451EB">
          <w:rPr>
            <w:rFonts w:ascii="Arial" w:hAnsi="Arial" w:cs="Arial"/>
            <w:sz w:val="22"/>
            <w:szCs w:val="22"/>
          </w:rPr>
          <w:t xml:space="preserve">es importante conocer </w:t>
        </w:r>
      </w:ins>
      <w:del w:id="68" w:author="Telematica" w:date="2014-06-12T13:17:00Z">
        <w:r w:rsidR="00FD4FA1" w:rsidRPr="007F1924" w:rsidDel="005451EB">
          <w:rPr>
            <w:rFonts w:ascii="Arial" w:hAnsi="Arial" w:cs="Arial"/>
            <w:sz w:val="22"/>
            <w:szCs w:val="22"/>
          </w:rPr>
          <w:delText xml:space="preserve">se describirán </w:delText>
        </w:r>
      </w:del>
      <w:r w:rsidR="00C45EEE" w:rsidRPr="007F1924">
        <w:rPr>
          <w:rFonts w:ascii="Arial" w:hAnsi="Arial" w:cs="Arial"/>
          <w:sz w:val="22"/>
          <w:szCs w:val="22"/>
        </w:rPr>
        <w:t>las</w:t>
      </w:r>
      <w:r w:rsidR="00FD4FA1" w:rsidRPr="007F1924">
        <w:rPr>
          <w:rFonts w:ascii="Arial" w:hAnsi="Arial" w:cs="Arial"/>
          <w:sz w:val="22"/>
          <w:szCs w:val="22"/>
        </w:rPr>
        <w:t xml:space="preserve"> características </w:t>
      </w:r>
      <w:r w:rsidR="00C45EEE" w:rsidRPr="007F1924">
        <w:rPr>
          <w:rFonts w:ascii="Arial" w:hAnsi="Arial" w:cs="Arial"/>
          <w:sz w:val="22"/>
          <w:szCs w:val="22"/>
        </w:rPr>
        <w:t xml:space="preserve">más relevantes </w:t>
      </w:r>
      <w:r w:rsidR="00FD4FA1" w:rsidRPr="007F1924">
        <w:rPr>
          <w:rFonts w:ascii="Arial" w:hAnsi="Arial" w:cs="Arial"/>
          <w:sz w:val="22"/>
          <w:szCs w:val="22"/>
        </w:rPr>
        <w:t xml:space="preserve">de </w:t>
      </w:r>
      <w:r w:rsidR="004B432C">
        <w:rPr>
          <w:rFonts w:ascii="Arial" w:hAnsi="Arial" w:cs="Arial"/>
          <w:sz w:val="22"/>
          <w:szCs w:val="22"/>
        </w:rPr>
        <w:t>algun</w:t>
      </w:r>
      <w:r w:rsidR="00FD4FA1" w:rsidRPr="007F1924">
        <w:rPr>
          <w:rFonts w:ascii="Arial" w:hAnsi="Arial" w:cs="Arial"/>
          <w:sz w:val="22"/>
          <w:szCs w:val="22"/>
        </w:rPr>
        <w:t>as plataformas</w:t>
      </w:r>
      <w:r w:rsidR="00C45EEE" w:rsidRPr="007F1924">
        <w:rPr>
          <w:rFonts w:ascii="Arial" w:hAnsi="Arial" w:cs="Arial"/>
          <w:sz w:val="22"/>
          <w:szCs w:val="22"/>
        </w:rPr>
        <w:t>. P</w:t>
      </w:r>
      <w:r w:rsidR="00072269" w:rsidRPr="007F1924">
        <w:rPr>
          <w:rFonts w:ascii="Arial" w:hAnsi="Arial" w:cs="Arial"/>
          <w:sz w:val="22"/>
          <w:szCs w:val="22"/>
        </w:rPr>
        <w:t xml:space="preserve">ara ello </w:t>
      </w:r>
      <w:r w:rsidR="00C45EEE" w:rsidRPr="007F1924">
        <w:rPr>
          <w:rFonts w:ascii="Arial" w:hAnsi="Arial" w:cs="Arial"/>
          <w:sz w:val="22"/>
          <w:szCs w:val="22"/>
        </w:rPr>
        <w:t>requerimos analiz</w:t>
      </w:r>
      <w:r w:rsidR="00072269" w:rsidRPr="007F1924">
        <w:rPr>
          <w:rFonts w:ascii="Arial" w:hAnsi="Arial" w:cs="Arial"/>
          <w:sz w:val="22"/>
          <w:szCs w:val="22"/>
        </w:rPr>
        <w:t>ar y definir bien las platafor</w:t>
      </w:r>
      <w:r w:rsidR="00253156" w:rsidRPr="007F1924">
        <w:rPr>
          <w:rFonts w:ascii="Arial" w:hAnsi="Arial" w:cs="Arial"/>
          <w:sz w:val="22"/>
          <w:szCs w:val="22"/>
        </w:rPr>
        <w:t>mas</w:t>
      </w:r>
      <w:r w:rsidR="00C45EEE" w:rsidRPr="007F1924">
        <w:rPr>
          <w:rFonts w:ascii="Arial" w:hAnsi="Arial" w:cs="Arial"/>
          <w:sz w:val="22"/>
          <w:szCs w:val="22"/>
        </w:rPr>
        <w:t>:</w:t>
      </w:r>
      <w:r w:rsidR="00253156" w:rsidRPr="007F1924">
        <w:rPr>
          <w:rFonts w:ascii="Arial" w:hAnsi="Arial" w:cs="Arial"/>
          <w:sz w:val="22"/>
          <w:szCs w:val="22"/>
        </w:rPr>
        <w:t xml:space="preserve"> Moodle, </w:t>
      </w:r>
      <w:r w:rsidR="00C45EEE" w:rsidRPr="007F1924">
        <w:rPr>
          <w:rFonts w:ascii="Arial" w:hAnsi="Arial" w:cs="Arial"/>
          <w:sz w:val="22"/>
          <w:szCs w:val="22"/>
        </w:rPr>
        <w:t>E</w:t>
      </w:r>
      <w:r w:rsidR="00072269" w:rsidRPr="007F1924">
        <w:rPr>
          <w:rFonts w:ascii="Arial" w:hAnsi="Arial" w:cs="Arial"/>
          <w:sz w:val="22"/>
          <w:szCs w:val="22"/>
        </w:rPr>
        <w:t>duc</w:t>
      </w:r>
      <w:r w:rsidR="00253156" w:rsidRPr="007F1924">
        <w:rPr>
          <w:rFonts w:ascii="Arial" w:hAnsi="Arial" w:cs="Arial"/>
          <w:sz w:val="22"/>
          <w:szCs w:val="22"/>
        </w:rPr>
        <w:t xml:space="preserve"> y PIAC</w:t>
      </w:r>
      <w:r w:rsidR="00A85098">
        <w:rPr>
          <w:rFonts w:ascii="Arial" w:hAnsi="Arial" w:cs="Arial"/>
          <w:sz w:val="22"/>
          <w:szCs w:val="22"/>
        </w:rPr>
        <w:t xml:space="preserve"> que son plataformas representativas con características apropiadas para el estudio que se aborda en este trabajo</w:t>
      </w:r>
      <w:r w:rsidR="00072269" w:rsidRPr="007F1924">
        <w:rPr>
          <w:rFonts w:ascii="Arial" w:hAnsi="Arial" w:cs="Arial"/>
          <w:sz w:val="22"/>
          <w:szCs w:val="22"/>
        </w:rPr>
        <w:t>.</w:t>
      </w:r>
    </w:p>
    <w:p w:rsidR="00253156" w:rsidRPr="007F1924" w:rsidRDefault="00253156" w:rsidP="009412BD">
      <w:pPr>
        <w:pStyle w:val="Ttulo2"/>
        <w:rPr>
          <w:rFonts w:ascii="Arial" w:hAnsi="Arial" w:cs="Arial"/>
          <w:i/>
          <w:color w:val="auto"/>
          <w:sz w:val="24"/>
          <w:szCs w:val="24"/>
        </w:rPr>
      </w:pPr>
      <w:bookmarkStart w:id="69" w:name="_Toc389243579"/>
      <w:r w:rsidRPr="007F1924">
        <w:rPr>
          <w:rFonts w:ascii="Arial" w:hAnsi="Arial" w:cs="Arial"/>
          <w:i/>
          <w:color w:val="auto"/>
          <w:sz w:val="24"/>
          <w:szCs w:val="24"/>
        </w:rPr>
        <w:t>Moodle</w:t>
      </w:r>
      <w:bookmarkEnd w:id="69"/>
    </w:p>
    <w:p w:rsidR="00253156" w:rsidRPr="006059F0" w:rsidRDefault="00253156" w:rsidP="00591438">
      <w:pPr>
        <w:rPr>
          <w:rFonts w:ascii="Arial" w:hAnsi="Arial" w:cs="Arial"/>
          <w:sz w:val="16"/>
          <w:szCs w:val="16"/>
        </w:rPr>
      </w:pPr>
    </w:p>
    <w:p w:rsidR="000C668F" w:rsidRPr="007F1924" w:rsidRDefault="002E26A3" w:rsidP="00F4161A">
      <w:pPr>
        <w:spacing w:line="360" w:lineRule="auto"/>
        <w:ind w:firstLine="357"/>
        <w:jc w:val="both"/>
        <w:rPr>
          <w:rFonts w:ascii="Arial" w:hAnsi="Arial" w:cs="Arial"/>
          <w:sz w:val="22"/>
          <w:szCs w:val="22"/>
        </w:rPr>
      </w:pPr>
      <w:r w:rsidRPr="007F1924">
        <w:rPr>
          <w:rFonts w:ascii="Arial" w:hAnsi="Arial" w:cs="Arial"/>
          <w:sz w:val="22"/>
          <w:szCs w:val="22"/>
        </w:rPr>
        <w:t>En el sitio web ofic</w:t>
      </w:r>
      <w:r w:rsidR="00FE4A98" w:rsidRPr="007F1924">
        <w:rPr>
          <w:rFonts w:ascii="Arial" w:hAnsi="Arial" w:cs="Arial"/>
          <w:sz w:val="22"/>
          <w:szCs w:val="22"/>
        </w:rPr>
        <w:t xml:space="preserve">ial de </w:t>
      </w:r>
      <w:r w:rsidR="003573EF">
        <w:rPr>
          <w:rFonts w:ascii="Arial" w:hAnsi="Arial" w:cs="Arial"/>
          <w:sz w:val="22"/>
          <w:szCs w:val="22"/>
        </w:rPr>
        <w:t>Moodle</w:t>
      </w:r>
      <w:r w:rsidRPr="007F1924">
        <w:rPr>
          <w:rFonts w:ascii="Arial" w:hAnsi="Arial" w:cs="Arial"/>
          <w:sz w:val="22"/>
          <w:szCs w:val="22"/>
        </w:rPr>
        <w:t xml:space="preserve">, </w:t>
      </w:r>
      <w:r w:rsidR="007224E4">
        <w:rPr>
          <w:rFonts w:ascii="Arial" w:hAnsi="Arial" w:cs="Arial"/>
          <w:sz w:val="22"/>
          <w:szCs w:val="22"/>
        </w:rPr>
        <w:t xml:space="preserve">en su apartado “about” </w:t>
      </w:r>
      <w:r w:rsidR="00C45EEE" w:rsidRPr="007F1924">
        <w:rPr>
          <w:rFonts w:ascii="Arial" w:hAnsi="Arial" w:cs="Arial"/>
          <w:sz w:val="22"/>
          <w:szCs w:val="22"/>
        </w:rPr>
        <w:t xml:space="preserve">se </w:t>
      </w:r>
      <w:r w:rsidRPr="007F1924">
        <w:rPr>
          <w:rFonts w:ascii="Arial" w:hAnsi="Arial" w:cs="Arial"/>
          <w:sz w:val="22"/>
          <w:szCs w:val="22"/>
        </w:rPr>
        <w:t>estable</w:t>
      </w:r>
      <w:r w:rsidR="00C45EEE" w:rsidRPr="007F1924">
        <w:rPr>
          <w:rFonts w:ascii="Arial" w:hAnsi="Arial" w:cs="Arial"/>
          <w:sz w:val="22"/>
          <w:szCs w:val="22"/>
        </w:rPr>
        <w:t>ce</w:t>
      </w:r>
      <w:r w:rsidR="00405D87">
        <w:rPr>
          <w:rFonts w:ascii="Arial" w:hAnsi="Arial" w:cs="Arial"/>
          <w:sz w:val="22"/>
          <w:szCs w:val="22"/>
        </w:rPr>
        <w:t xml:space="preserve"> que </w:t>
      </w:r>
      <w:r w:rsidR="000C668F" w:rsidRPr="007F1924">
        <w:rPr>
          <w:rFonts w:ascii="Arial" w:hAnsi="Arial" w:cs="Arial"/>
          <w:sz w:val="22"/>
          <w:szCs w:val="22"/>
        </w:rPr>
        <w:t>Moodle es un Sistema de Gestión de Cursos de Código Abierto (</w:t>
      </w:r>
      <w:ins w:id="70" w:author="Telematica" w:date="2014-06-12T13:19:00Z">
        <w:r w:rsidR="005451EB">
          <w:rPr>
            <w:rFonts w:ascii="Arial" w:hAnsi="Arial" w:cs="Arial"/>
            <w:sz w:val="22"/>
            <w:szCs w:val="22"/>
          </w:rPr>
          <w:t xml:space="preserve">en inglés, </w:t>
        </w:r>
      </w:ins>
      <w:r w:rsidR="000C668F" w:rsidRPr="007F1924">
        <w:rPr>
          <w:rFonts w:ascii="Arial" w:hAnsi="Arial" w:cs="Arial"/>
          <w:sz w:val="22"/>
          <w:szCs w:val="22"/>
        </w:rPr>
        <w:t>Open Source Course Management System, CMS), conocido también como Sistema de Gestión del Aprendizaje (</w:t>
      </w:r>
      <w:ins w:id="71" w:author="Telematica" w:date="2014-06-12T13:19:00Z">
        <w:r w:rsidR="005451EB">
          <w:rPr>
            <w:rFonts w:ascii="Arial" w:hAnsi="Arial" w:cs="Arial"/>
            <w:sz w:val="22"/>
            <w:szCs w:val="22"/>
          </w:rPr>
          <w:t xml:space="preserve">LMS, siglas en inglés de </w:t>
        </w:r>
      </w:ins>
      <w:r w:rsidR="000C668F" w:rsidRPr="007F1924">
        <w:rPr>
          <w:rFonts w:ascii="Arial" w:hAnsi="Arial" w:cs="Arial"/>
          <w:sz w:val="22"/>
          <w:szCs w:val="22"/>
        </w:rPr>
        <w:t>Learning Management System</w:t>
      </w:r>
      <w:del w:id="72" w:author="Telematica" w:date="2014-06-12T13:19:00Z">
        <w:r w:rsidR="000C668F" w:rsidRPr="007F1924" w:rsidDel="005451EB">
          <w:rPr>
            <w:rFonts w:ascii="Arial" w:hAnsi="Arial" w:cs="Arial"/>
            <w:sz w:val="22"/>
            <w:szCs w:val="22"/>
          </w:rPr>
          <w:delText>, LMS</w:delText>
        </w:r>
      </w:del>
      <w:r w:rsidR="000C668F" w:rsidRPr="007F1924">
        <w:rPr>
          <w:rFonts w:ascii="Arial" w:hAnsi="Arial" w:cs="Arial"/>
          <w:sz w:val="22"/>
          <w:szCs w:val="22"/>
        </w:rPr>
        <w:t>) o como Entorno de Aprendizaje Virtual (</w:t>
      </w:r>
      <w:ins w:id="73" w:author="Telematica" w:date="2014-06-12T13:20:00Z">
        <w:r w:rsidR="005451EB">
          <w:rPr>
            <w:rFonts w:ascii="Arial" w:hAnsi="Arial" w:cs="Arial"/>
            <w:sz w:val="22"/>
            <w:szCs w:val="22"/>
          </w:rPr>
          <w:t xml:space="preserve">en inglés, </w:t>
        </w:r>
      </w:ins>
      <w:r w:rsidR="000C668F" w:rsidRPr="007F1924">
        <w:rPr>
          <w:rFonts w:ascii="Arial" w:hAnsi="Arial" w:cs="Arial"/>
          <w:sz w:val="22"/>
          <w:szCs w:val="22"/>
        </w:rPr>
        <w:t xml:space="preserve">Virtual Learning Environment, </w:t>
      </w:r>
      <w:ins w:id="74" w:author="Telematica" w:date="2014-06-12T13:20:00Z">
        <w:r w:rsidR="005451EB">
          <w:rPr>
            <w:rFonts w:ascii="Arial" w:hAnsi="Arial" w:cs="Arial"/>
            <w:sz w:val="22"/>
            <w:szCs w:val="22"/>
          </w:rPr>
          <w:t xml:space="preserve">y sus siglas </w:t>
        </w:r>
      </w:ins>
      <w:r w:rsidR="000C668F" w:rsidRPr="007F1924">
        <w:rPr>
          <w:rFonts w:ascii="Arial" w:hAnsi="Arial" w:cs="Arial"/>
          <w:sz w:val="22"/>
          <w:szCs w:val="22"/>
        </w:rPr>
        <w:t xml:space="preserve">VLE). Es muy popular entre los educadores de todo el mundo como una herramienta para crear sitios web dinámicos en línea para sus estudiantes. Para utilizarlo, necesita </w:t>
      </w:r>
      <w:del w:id="75" w:author="Telematica" w:date="2014-06-12T13:20:00Z">
        <w:r w:rsidR="000C668F" w:rsidRPr="007F1924" w:rsidDel="005451EB">
          <w:rPr>
            <w:rFonts w:ascii="Arial" w:hAnsi="Arial" w:cs="Arial"/>
            <w:sz w:val="22"/>
            <w:szCs w:val="22"/>
          </w:rPr>
          <w:delText xml:space="preserve">ser </w:delText>
        </w:r>
      </w:del>
      <w:r w:rsidR="000C668F" w:rsidRPr="007F1924">
        <w:rPr>
          <w:rFonts w:ascii="Arial" w:hAnsi="Arial" w:cs="Arial"/>
          <w:sz w:val="22"/>
          <w:szCs w:val="22"/>
        </w:rPr>
        <w:t>instala</w:t>
      </w:r>
      <w:ins w:id="76" w:author="Telematica" w:date="2014-06-12T13:20:00Z">
        <w:r w:rsidR="005451EB">
          <w:rPr>
            <w:rFonts w:ascii="Arial" w:hAnsi="Arial" w:cs="Arial"/>
            <w:sz w:val="22"/>
            <w:szCs w:val="22"/>
          </w:rPr>
          <w:t>rse</w:t>
        </w:r>
      </w:ins>
      <w:del w:id="77" w:author="Telematica" w:date="2014-06-12T13:20:00Z">
        <w:r w:rsidR="000C668F" w:rsidRPr="007F1924" w:rsidDel="005451EB">
          <w:rPr>
            <w:rFonts w:ascii="Arial" w:hAnsi="Arial" w:cs="Arial"/>
            <w:sz w:val="22"/>
            <w:szCs w:val="22"/>
          </w:rPr>
          <w:delText>do</w:delText>
        </w:r>
      </w:del>
      <w:r w:rsidR="000C668F" w:rsidRPr="007F1924">
        <w:rPr>
          <w:rFonts w:ascii="Arial" w:hAnsi="Arial" w:cs="Arial"/>
          <w:sz w:val="22"/>
          <w:szCs w:val="22"/>
        </w:rPr>
        <w:t xml:space="preserve"> en un servidor web, </w:t>
      </w:r>
      <w:ins w:id="78" w:author="Telematica" w:date="2014-06-12T13:20:00Z">
        <w:r w:rsidR="005451EB">
          <w:rPr>
            <w:rFonts w:ascii="Arial" w:hAnsi="Arial" w:cs="Arial"/>
            <w:sz w:val="22"/>
            <w:szCs w:val="22"/>
          </w:rPr>
          <w:t xml:space="preserve">ya sea en una computadora personal </w:t>
        </w:r>
      </w:ins>
      <w:del w:id="79" w:author="Telematica" w:date="2014-06-12T13:20:00Z">
        <w:r w:rsidR="000C668F" w:rsidRPr="007F1924" w:rsidDel="005451EB">
          <w:rPr>
            <w:rFonts w:ascii="Arial" w:hAnsi="Arial" w:cs="Arial"/>
            <w:sz w:val="22"/>
            <w:szCs w:val="22"/>
          </w:rPr>
          <w:delText xml:space="preserve">puede ser instalado tanto en un ordenador personal </w:delText>
        </w:r>
      </w:del>
      <w:ins w:id="80" w:author="Telematica" w:date="2014-06-12T13:20:00Z">
        <w:r w:rsidR="005451EB">
          <w:rPr>
            <w:rFonts w:ascii="Arial" w:hAnsi="Arial" w:cs="Arial"/>
            <w:sz w:val="22"/>
            <w:szCs w:val="22"/>
          </w:rPr>
          <w:t xml:space="preserve">, o en </w:t>
        </w:r>
      </w:ins>
      <w:del w:id="81" w:author="Telematica" w:date="2014-06-12T13:21:00Z">
        <w:r w:rsidR="000C668F" w:rsidRPr="007F1924" w:rsidDel="005451EB">
          <w:rPr>
            <w:rFonts w:ascii="Arial" w:hAnsi="Arial" w:cs="Arial"/>
            <w:sz w:val="22"/>
            <w:szCs w:val="22"/>
          </w:rPr>
          <w:delText xml:space="preserve">como en </w:delText>
        </w:r>
      </w:del>
      <w:r w:rsidR="000C668F" w:rsidRPr="007F1924">
        <w:rPr>
          <w:rFonts w:ascii="Arial" w:hAnsi="Arial" w:cs="Arial"/>
          <w:sz w:val="22"/>
          <w:szCs w:val="22"/>
        </w:rPr>
        <w:t>un servidor proporcionado por una compañía de hospedaje de páginas web</w:t>
      </w:r>
      <w:r w:rsidR="003573EF" w:rsidRPr="003573EF">
        <w:rPr>
          <w:rFonts w:ascii="Arial" w:hAnsi="Arial" w:cs="Arial"/>
          <w:sz w:val="22"/>
          <w:szCs w:val="22"/>
        </w:rPr>
        <w:t xml:space="preserve"> </w:t>
      </w:r>
      <w:sdt>
        <w:sdtPr>
          <w:rPr>
            <w:rFonts w:ascii="Arial" w:hAnsi="Arial" w:cs="Arial"/>
            <w:sz w:val="22"/>
            <w:szCs w:val="22"/>
          </w:rPr>
          <w:id w:val="-1717803109"/>
          <w:citation/>
        </w:sdtPr>
        <w:sdtContent>
          <w:r w:rsidR="009020F8" w:rsidRPr="003573EF">
            <w:rPr>
              <w:rFonts w:ascii="Arial" w:hAnsi="Arial" w:cs="Arial"/>
              <w:sz w:val="22"/>
              <w:szCs w:val="22"/>
            </w:rPr>
            <w:fldChar w:fldCharType="begin"/>
          </w:r>
          <w:r w:rsidR="003573EF" w:rsidRPr="003573EF">
            <w:rPr>
              <w:rFonts w:ascii="Arial" w:hAnsi="Arial" w:cs="Arial"/>
              <w:sz w:val="22"/>
              <w:szCs w:val="22"/>
            </w:rPr>
            <w:instrText xml:space="preserve"> CITATION Moo13 \l 2058 </w:instrText>
          </w:r>
          <w:r w:rsidR="009020F8" w:rsidRPr="003573EF">
            <w:rPr>
              <w:rFonts w:ascii="Arial" w:hAnsi="Arial" w:cs="Arial"/>
              <w:sz w:val="22"/>
              <w:szCs w:val="22"/>
            </w:rPr>
            <w:fldChar w:fldCharType="separate"/>
          </w:r>
          <w:r w:rsidR="00EE590A" w:rsidRPr="00EE590A">
            <w:rPr>
              <w:rFonts w:ascii="Arial" w:hAnsi="Arial" w:cs="Arial"/>
              <w:noProof/>
              <w:sz w:val="22"/>
              <w:szCs w:val="22"/>
            </w:rPr>
            <w:t>(Moodle, 2013)</w:t>
          </w:r>
          <w:r w:rsidR="009020F8" w:rsidRPr="003573EF">
            <w:rPr>
              <w:rFonts w:ascii="Arial" w:hAnsi="Arial" w:cs="Arial"/>
              <w:sz w:val="22"/>
              <w:szCs w:val="22"/>
            </w:rPr>
            <w:fldChar w:fldCharType="end"/>
          </w:r>
        </w:sdtContent>
      </w:sdt>
      <w:r w:rsidR="000C668F" w:rsidRPr="007F1924">
        <w:rPr>
          <w:rFonts w:ascii="Arial" w:hAnsi="Arial" w:cs="Arial"/>
          <w:sz w:val="22"/>
          <w:szCs w:val="22"/>
        </w:rPr>
        <w:t>.</w:t>
      </w:r>
    </w:p>
    <w:p w:rsidR="000C668F" w:rsidRPr="007F1924" w:rsidRDefault="000C668F" w:rsidP="0093002B">
      <w:pPr>
        <w:spacing w:line="360" w:lineRule="auto"/>
        <w:jc w:val="both"/>
        <w:rPr>
          <w:rFonts w:ascii="Arial" w:hAnsi="Arial" w:cs="Arial"/>
          <w:sz w:val="22"/>
          <w:szCs w:val="22"/>
        </w:rPr>
      </w:pPr>
    </w:p>
    <w:p w:rsidR="00253156" w:rsidRPr="007F1924" w:rsidRDefault="006944E0" w:rsidP="006944E0">
      <w:pPr>
        <w:pStyle w:val="Prrafodelista"/>
        <w:numPr>
          <w:ilvl w:val="0"/>
          <w:numId w:val="1"/>
        </w:numPr>
        <w:jc w:val="both"/>
        <w:rPr>
          <w:rFonts w:ascii="Arial" w:hAnsi="Arial" w:cs="Arial"/>
          <w:b/>
          <w:i/>
          <w:sz w:val="22"/>
          <w:szCs w:val="22"/>
        </w:rPr>
      </w:pPr>
      <w:r w:rsidRPr="007F1924">
        <w:rPr>
          <w:rFonts w:ascii="Arial" w:hAnsi="Arial" w:cs="Arial"/>
          <w:b/>
          <w:i/>
          <w:sz w:val="22"/>
          <w:szCs w:val="22"/>
        </w:rPr>
        <w:t>Entrar a Moodle</w:t>
      </w:r>
    </w:p>
    <w:p w:rsidR="006944E0" w:rsidRPr="007F1924" w:rsidRDefault="006944E0" w:rsidP="006944E0">
      <w:pPr>
        <w:jc w:val="both"/>
        <w:rPr>
          <w:rFonts w:ascii="Arial" w:hAnsi="Arial" w:cs="Arial"/>
          <w:sz w:val="22"/>
          <w:szCs w:val="22"/>
        </w:rPr>
      </w:pPr>
    </w:p>
    <w:p w:rsidR="009C741F" w:rsidRPr="007F1924" w:rsidRDefault="005451EB" w:rsidP="00B85DD4">
      <w:pPr>
        <w:spacing w:line="360" w:lineRule="auto"/>
        <w:jc w:val="both"/>
        <w:rPr>
          <w:rFonts w:ascii="Arial" w:hAnsi="Arial" w:cs="Arial"/>
          <w:sz w:val="22"/>
          <w:szCs w:val="22"/>
        </w:rPr>
      </w:pPr>
      <w:ins w:id="82" w:author="Telematica" w:date="2014-06-12T13:21:00Z">
        <w:r>
          <w:rPr>
            <w:rFonts w:ascii="Arial" w:hAnsi="Arial" w:cs="Arial"/>
            <w:sz w:val="22"/>
            <w:szCs w:val="22"/>
          </w:rPr>
          <w:t>Procedimiento p</w:t>
        </w:r>
      </w:ins>
      <w:del w:id="83" w:author="Telematica" w:date="2014-06-12T13:21:00Z">
        <w:r w:rsidR="00E42856" w:rsidRPr="007F1924" w:rsidDel="005451EB">
          <w:rPr>
            <w:rFonts w:ascii="Arial" w:hAnsi="Arial" w:cs="Arial"/>
            <w:sz w:val="22"/>
            <w:szCs w:val="22"/>
          </w:rPr>
          <w:delText>P</w:delText>
        </w:r>
      </w:del>
      <w:r w:rsidR="00E42856" w:rsidRPr="007F1924">
        <w:rPr>
          <w:rFonts w:ascii="Arial" w:hAnsi="Arial" w:cs="Arial"/>
          <w:sz w:val="22"/>
          <w:szCs w:val="22"/>
        </w:rPr>
        <w:t xml:space="preserve">ara </w:t>
      </w:r>
      <w:del w:id="84" w:author="Telematica" w:date="2014-06-12T13:21:00Z">
        <w:r w:rsidR="00E42856" w:rsidRPr="007F1924" w:rsidDel="005451EB">
          <w:rPr>
            <w:rFonts w:ascii="Arial" w:hAnsi="Arial" w:cs="Arial"/>
            <w:sz w:val="22"/>
            <w:szCs w:val="22"/>
          </w:rPr>
          <w:delText>entra</w:delText>
        </w:r>
      </w:del>
      <w:ins w:id="85" w:author="Telematica" w:date="2014-06-12T13:21:00Z">
        <w:r>
          <w:rPr>
            <w:rFonts w:ascii="Arial" w:hAnsi="Arial" w:cs="Arial"/>
            <w:sz w:val="22"/>
            <w:szCs w:val="22"/>
          </w:rPr>
          <w:t>ingresa</w:t>
        </w:r>
      </w:ins>
      <w:r w:rsidR="00E42856" w:rsidRPr="007F1924">
        <w:rPr>
          <w:rFonts w:ascii="Arial" w:hAnsi="Arial" w:cs="Arial"/>
          <w:sz w:val="22"/>
          <w:szCs w:val="22"/>
        </w:rPr>
        <w:t>r a la plataforma de M</w:t>
      </w:r>
      <w:r w:rsidR="00C45EEE" w:rsidRPr="007F1924">
        <w:rPr>
          <w:rFonts w:ascii="Arial" w:hAnsi="Arial" w:cs="Arial"/>
          <w:sz w:val="22"/>
          <w:szCs w:val="22"/>
        </w:rPr>
        <w:t>oodle:</w:t>
      </w:r>
    </w:p>
    <w:p w:rsidR="006944E0" w:rsidRPr="007F1924" w:rsidRDefault="00FA4F26" w:rsidP="002E26A3">
      <w:pPr>
        <w:spacing w:line="360" w:lineRule="auto"/>
        <w:ind w:firstLine="708"/>
        <w:jc w:val="both"/>
        <w:rPr>
          <w:rFonts w:ascii="Arial" w:hAnsi="Arial" w:cs="Arial"/>
          <w:sz w:val="22"/>
          <w:szCs w:val="22"/>
        </w:rPr>
      </w:pPr>
      <w:r w:rsidRPr="007F1924">
        <w:rPr>
          <w:noProof/>
          <w:sz w:val="22"/>
          <w:szCs w:val="22"/>
          <w:lang w:eastAsia="es-MX"/>
        </w:rPr>
        <w:drawing>
          <wp:anchor distT="0" distB="0" distL="114300" distR="114300" simplePos="0" relativeHeight="251719680" behindDoc="0" locked="0" layoutInCell="1" allowOverlap="1">
            <wp:simplePos x="0" y="0"/>
            <wp:positionH relativeFrom="column">
              <wp:posOffset>36195</wp:posOffset>
            </wp:positionH>
            <wp:positionV relativeFrom="paragraph">
              <wp:posOffset>791210</wp:posOffset>
            </wp:positionV>
            <wp:extent cx="5400040" cy="271399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2713990"/>
                    </a:xfrm>
                    <a:prstGeom prst="rect">
                      <a:avLst/>
                    </a:prstGeom>
                  </pic:spPr>
                </pic:pic>
              </a:graphicData>
            </a:graphic>
          </wp:anchor>
        </w:drawing>
      </w:r>
      <w:r w:rsidR="009C741F" w:rsidRPr="007F1924">
        <w:rPr>
          <w:rFonts w:ascii="Arial" w:hAnsi="Arial" w:cs="Arial"/>
          <w:sz w:val="22"/>
          <w:szCs w:val="22"/>
        </w:rPr>
        <w:t>Abrir</w:t>
      </w:r>
      <w:r w:rsidR="00434A4D" w:rsidRPr="007F1924">
        <w:rPr>
          <w:rFonts w:ascii="Arial" w:hAnsi="Arial" w:cs="Arial"/>
          <w:sz w:val="22"/>
          <w:szCs w:val="22"/>
        </w:rPr>
        <w:t xml:space="preserve"> </w:t>
      </w:r>
      <w:ins w:id="86" w:author="Telematica" w:date="2014-06-12T13:21:00Z">
        <w:r w:rsidR="005451EB">
          <w:rPr>
            <w:rFonts w:ascii="Arial" w:hAnsi="Arial" w:cs="Arial"/>
            <w:sz w:val="22"/>
            <w:szCs w:val="22"/>
          </w:rPr>
          <w:t xml:space="preserve">el </w:t>
        </w:r>
      </w:ins>
      <w:r w:rsidR="00434A4D" w:rsidRPr="007F1924">
        <w:rPr>
          <w:rFonts w:ascii="Arial" w:hAnsi="Arial" w:cs="Arial"/>
          <w:sz w:val="22"/>
          <w:szCs w:val="22"/>
        </w:rPr>
        <w:t>navegador y escribi</w:t>
      </w:r>
      <w:ins w:id="87" w:author="Telematica" w:date="2014-06-12T13:21:00Z">
        <w:r w:rsidR="005451EB">
          <w:rPr>
            <w:rFonts w:ascii="Arial" w:hAnsi="Arial" w:cs="Arial"/>
            <w:sz w:val="22"/>
            <w:szCs w:val="22"/>
          </w:rPr>
          <w:t>rse</w:t>
        </w:r>
      </w:ins>
      <w:del w:id="88" w:author="Telematica" w:date="2014-06-12T13:21:00Z">
        <w:r w:rsidR="00434A4D" w:rsidRPr="007F1924" w:rsidDel="005451EB">
          <w:rPr>
            <w:rFonts w:ascii="Arial" w:hAnsi="Arial" w:cs="Arial"/>
            <w:sz w:val="22"/>
            <w:szCs w:val="22"/>
          </w:rPr>
          <w:delText>mos</w:delText>
        </w:r>
      </w:del>
      <w:r w:rsidR="00434A4D" w:rsidRPr="007F1924">
        <w:rPr>
          <w:rFonts w:ascii="Arial" w:hAnsi="Arial" w:cs="Arial"/>
          <w:sz w:val="22"/>
          <w:szCs w:val="22"/>
        </w:rPr>
        <w:t xml:space="preserve"> la dirección </w:t>
      </w:r>
      <w:hyperlink r:id="rId12" w:history="1">
        <w:r w:rsidR="006944E0" w:rsidRPr="007F1924">
          <w:rPr>
            <w:rStyle w:val="Hipervnculo"/>
            <w:rFonts w:ascii="Arial" w:hAnsi="Arial" w:cs="Arial"/>
            <w:sz w:val="22"/>
            <w:szCs w:val="22"/>
          </w:rPr>
          <w:t>telematicanet.ucol.mx/moodle/</w:t>
        </w:r>
      </w:hyperlink>
      <w:r w:rsidR="00D010BB" w:rsidRPr="007F1924">
        <w:rPr>
          <w:rFonts w:ascii="Arial" w:hAnsi="Arial" w:cs="Arial"/>
          <w:sz w:val="22"/>
          <w:szCs w:val="22"/>
        </w:rPr>
        <w:t xml:space="preserve"> en la barra de direcciones</w:t>
      </w:r>
      <w:r w:rsidR="009C741F" w:rsidRPr="007F1924">
        <w:rPr>
          <w:rFonts w:ascii="Arial" w:hAnsi="Arial" w:cs="Arial"/>
          <w:sz w:val="22"/>
          <w:szCs w:val="22"/>
        </w:rPr>
        <w:t>,</w:t>
      </w:r>
      <w:r w:rsidR="00434A4D" w:rsidRPr="007F1924">
        <w:rPr>
          <w:rFonts w:ascii="Arial" w:hAnsi="Arial" w:cs="Arial"/>
          <w:sz w:val="22"/>
          <w:szCs w:val="22"/>
        </w:rPr>
        <w:t xml:space="preserve"> </w:t>
      </w:r>
      <w:ins w:id="89" w:author="Telematica" w:date="2014-06-12T13:21:00Z">
        <w:r w:rsidR="005451EB">
          <w:rPr>
            <w:rFonts w:ascii="Arial" w:hAnsi="Arial" w:cs="Arial"/>
            <w:sz w:val="22"/>
            <w:szCs w:val="22"/>
          </w:rPr>
          <w:t xml:space="preserve">se </w:t>
        </w:r>
      </w:ins>
      <w:r w:rsidR="00C45EEE" w:rsidRPr="007F1924">
        <w:rPr>
          <w:rFonts w:ascii="Arial" w:hAnsi="Arial" w:cs="Arial"/>
          <w:sz w:val="22"/>
          <w:szCs w:val="22"/>
        </w:rPr>
        <w:t xml:space="preserve">cargará </w:t>
      </w:r>
      <w:r w:rsidR="00434A4D" w:rsidRPr="007F1924">
        <w:rPr>
          <w:rFonts w:ascii="Arial" w:hAnsi="Arial" w:cs="Arial"/>
          <w:sz w:val="22"/>
          <w:szCs w:val="22"/>
        </w:rPr>
        <w:t xml:space="preserve">la </w:t>
      </w:r>
      <w:r w:rsidR="00E42856" w:rsidRPr="007F1924">
        <w:rPr>
          <w:rFonts w:ascii="Arial" w:hAnsi="Arial" w:cs="Arial"/>
          <w:sz w:val="22"/>
          <w:szCs w:val="22"/>
        </w:rPr>
        <w:t>página</w:t>
      </w:r>
      <w:r w:rsidR="00434A4D" w:rsidRPr="007F1924">
        <w:rPr>
          <w:rFonts w:ascii="Arial" w:hAnsi="Arial" w:cs="Arial"/>
          <w:sz w:val="22"/>
          <w:szCs w:val="22"/>
        </w:rPr>
        <w:t xml:space="preserve"> y </w:t>
      </w:r>
      <w:del w:id="90" w:author="Telematica" w:date="2014-06-12T13:21:00Z">
        <w:r w:rsidR="00434A4D" w:rsidRPr="007F1924" w:rsidDel="005451EB">
          <w:rPr>
            <w:rFonts w:ascii="Arial" w:hAnsi="Arial" w:cs="Arial"/>
            <w:sz w:val="22"/>
            <w:szCs w:val="22"/>
          </w:rPr>
          <w:delText xml:space="preserve">muestra </w:delText>
        </w:r>
      </w:del>
      <w:ins w:id="91" w:author="Telematica" w:date="2014-06-12T13:21:00Z">
        <w:r w:rsidR="005451EB">
          <w:rPr>
            <w:rFonts w:ascii="Arial" w:hAnsi="Arial" w:cs="Arial"/>
            <w:sz w:val="22"/>
            <w:szCs w:val="22"/>
          </w:rPr>
          <w:t xml:space="preserve">mostrará </w:t>
        </w:r>
      </w:ins>
      <w:r w:rsidR="00434A4D" w:rsidRPr="007F1924">
        <w:rPr>
          <w:rFonts w:ascii="Arial" w:hAnsi="Arial" w:cs="Arial"/>
          <w:sz w:val="22"/>
          <w:szCs w:val="22"/>
        </w:rPr>
        <w:t>un LOGIN</w:t>
      </w:r>
      <w:r w:rsidR="00E42856" w:rsidRPr="007F1924">
        <w:rPr>
          <w:rFonts w:ascii="Arial" w:hAnsi="Arial" w:cs="Arial"/>
          <w:sz w:val="22"/>
          <w:szCs w:val="22"/>
        </w:rPr>
        <w:t xml:space="preserve"> como se puede </w:t>
      </w:r>
      <w:r w:rsidR="00C45EEE" w:rsidRPr="007F1924">
        <w:rPr>
          <w:rFonts w:ascii="Arial" w:hAnsi="Arial" w:cs="Arial"/>
          <w:sz w:val="22"/>
          <w:szCs w:val="22"/>
        </w:rPr>
        <w:t>aprecia</w:t>
      </w:r>
      <w:r w:rsidR="00E42856" w:rsidRPr="007F1924">
        <w:rPr>
          <w:rFonts w:ascii="Arial" w:hAnsi="Arial" w:cs="Arial"/>
          <w:sz w:val="22"/>
          <w:szCs w:val="22"/>
        </w:rPr>
        <w:t xml:space="preserve">r en la </w:t>
      </w:r>
      <w:commentRangeStart w:id="92"/>
      <w:r w:rsidR="00D010BB" w:rsidRPr="007F1924">
        <w:rPr>
          <w:rFonts w:ascii="Arial" w:hAnsi="Arial" w:cs="Arial"/>
          <w:sz w:val="22"/>
          <w:szCs w:val="22"/>
        </w:rPr>
        <w:t>figura</w:t>
      </w:r>
      <w:r w:rsidR="00E42856" w:rsidRPr="007F1924">
        <w:rPr>
          <w:rFonts w:ascii="Arial" w:hAnsi="Arial" w:cs="Arial"/>
          <w:sz w:val="22"/>
          <w:szCs w:val="22"/>
        </w:rPr>
        <w:t>1</w:t>
      </w:r>
      <w:commentRangeEnd w:id="92"/>
      <w:r w:rsidR="005451EB">
        <w:rPr>
          <w:rStyle w:val="Refdecomentario"/>
        </w:rPr>
        <w:commentReference w:id="92"/>
      </w:r>
      <w:r w:rsidR="00434A4D" w:rsidRPr="007F1924">
        <w:rPr>
          <w:rFonts w:ascii="Arial" w:hAnsi="Arial" w:cs="Arial"/>
          <w:sz w:val="22"/>
          <w:szCs w:val="22"/>
        </w:rPr>
        <w:t>.</w:t>
      </w:r>
      <w:r w:rsidR="00D010BB" w:rsidRPr="007F1924">
        <w:rPr>
          <w:rFonts w:ascii="Arial" w:hAnsi="Arial" w:cs="Arial"/>
          <w:sz w:val="22"/>
          <w:szCs w:val="22"/>
        </w:rPr>
        <w:t xml:space="preserve"> Para </w:t>
      </w:r>
      <w:del w:id="93" w:author="Telematica" w:date="2014-06-12T13:22:00Z">
        <w:r w:rsidR="00D010BB" w:rsidRPr="007F1924" w:rsidDel="005451EB">
          <w:rPr>
            <w:rFonts w:ascii="Arial" w:hAnsi="Arial" w:cs="Arial"/>
            <w:sz w:val="22"/>
            <w:szCs w:val="22"/>
          </w:rPr>
          <w:delText xml:space="preserve">poder </w:delText>
        </w:r>
      </w:del>
      <w:r w:rsidR="00D010BB" w:rsidRPr="007F1924">
        <w:rPr>
          <w:rFonts w:ascii="Arial" w:hAnsi="Arial" w:cs="Arial"/>
          <w:sz w:val="22"/>
          <w:szCs w:val="22"/>
        </w:rPr>
        <w:t>e</w:t>
      </w:r>
      <w:r w:rsidR="00E42856" w:rsidRPr="007F1924">
        <w:rPr>
          <w:rFonts w:ascii="Arial" w:hAnsi="Arial" w:cs="Arial"/>
          <w:sz w:val="22"/>
          <w:szCs w:val="22"/>
        </w:rPr>
        <w:t>ntrar s</w:t>
      </w:r>
      <w:ins w:id="94" w:author="Telematica" w:date="2014-06-12T13:22:00Z">
        <w:r w:rsidR="005451EB">
          <w:rPr>
            <w:rFonts w:ascii="Arial" w:hAnsi="Arial" w:cs="Arial"/>
            <w:sz w:val="22"/>
            <w:szCs w:val="22"/>
          </w:rPr>
          <w:t>ó</w:t>
        </w:r>
      </w:ins>
      <w:del w:id="95" w:author="Telematica" w:date="2014-06-12T13:22:00Z">
        <w:r w:rsidR="00E42856" w:rsidRPr="007F1924" w:rsidDel="005451EB">
          <w:rPr>
            <w:rFonts w:ascii="Arial" w:hAnsi="Arial" w:cs="Arial"/>
            <w:sz w:val="22"/>
            <w:szCs w:val="22"/>
          </w:rPr>
          <w:delText>o</w:delText>
        </w:r>
      </w:del>
      <w:r w:rsidR="00E42856" w:rsidRPr="007F1924">
        <w:rPr>
          <w:rFonts w:ascii="Arial" w:hAnsi="Arial" w:cs="Arial"/>
          <w:sz w:val="22"/>
          <w:szCs w:val="22"/>
        </w:rPr>
        <w:t xml:space="preserve">lo </w:t>
      </w:r>
      <w:ins w:id="96" w:author="Telematica" w:date="2014-06-12T13:22:00Z">
        <w:r w:rsidR="005451EB">
          <w:rPr>
            <w:rFonts w:ascii="Arial" w:hAnsi="Arial" w:cs="Arial"/>
            <w:sz w:val="22"/>
            <w:szCs w:val="22"/>
          </w:rPr>
          <w:t xml:space="preserve">se requiere </w:t>
        </w:r>
      </w:ins>
      <w:ins w:id="97" w:author="Telematica" w:date="2014-06-12T13:23:00Z">
        <w:r w:rsidR="005451EB">
          <w:rPr>
            <w:rFonts w:ascii="Arial" w:hAnsi="Arial" w:cs="Arial"/>
            <w:sz w:val="22"/>
            <w:szCs w:val="22"/>
          </w:rPr>
          <w:t>proporcionar</w:t>
        </w:r>
      </w:ins>
      <w:del w:id="98" w:author="Telematica" w:date="2014-06-12T13:23:00Z">
        <w:r w:rsidR="00E42856" w:rsidRPr="007F1924" w:rsidDel="005451EB">
          <w:rPr>
            <w:rFonts w:ascii="Arial" w:hAnsi="Arial" w:cs="Arial"/>
            <w:sz w:val="22"/>
            <w:szCs w:val="22"/>
          </w:rPr>
          <w:delText xml:space="preserve">es </w:delText>
        </w:r>
        <w:r w:rsidR="00E42856" w:rsidRPr="007F1924" w:rsidDel="005451EB">
          <w:rPr>
            <w:rFonts w:ascii="Arial" w:hAnsi="Arial" w:cs="Arial"/>
            <w:sz w:val="22"/>
            <w:szCs w:val="22"/>
          </w:rPr>
          <w:lastRenderedPageBreak/>
          <w:delText xml:space="preserve">cuestión de poner </w:delText>
        </w:r>
      </w:del>
      <w:r w:rsidR="00E42856" w:rsidRPr="007F1924">
        <w:rPr>
          <w:rFonts w:ascii="Arial" w:hAnsi="Arial" w:cs="Arial"/>
          <w:sz w:val="22"/>
          <w:szCs w:val="22"/>
        </w:rPr>
        <w:t xml:space="preserve">los datos </w:t>
      </w:r>
      <w:ins w:id="99" w:author="Telematica" w:date="2014-06-12T13:23:00Z">
        <w:r w:rsidR="005451EB">
          <w:rPr>
            <w:rFonts w:ascii="Arial" w:hAnsi="Arial" w:cs="Arial"/>
            <w:sz w:val="22"/>
            <w:szCs w:val="22"/>
          </w:rPr>
          <w:t>solicitados</w:t>
        </w:r>
      </w:ins>
      <w:del w:id="100" w:author="Telematica" w:date="2014-06-12T13:23:00Z">
        <w:r w:rsidR="00E42856" w:rsidRPr="007F1924" w:rsidDel="005451EB">
          <w:rPr>
            <w:rFonts w:ascii="Arial" w:hAnsi="Arial" w:cs="Arial"/>
            <w:sz w:val="22"/>
            <w:szCs w:val="22"/>
          </w:rPr>
          <w:delText>correspondientes</w:delText>
        </w:r>
      </w:del>
      <w:r w:rsidR="00E42856" w:rsidRPr="007F1924">
        <w:rPr>
          <w:rFonts w:ascii="Arial" w:hAnsi="Arial" w:cs="Arial"/>
          <w:sz w:val="22"/>
          <w:szCs w:val="22"/>
        </w:rPr>
        <w:t>.</w:t>
      </w:r>
    </w:p>
    <w:p w:rsidR="00C45EEE" w:rsidRDefault="00C45EEE" w:rsidP="00C45EEE">
      <w:pPr>
        <w:ind w:left="1068" w:firstLine="348"/>
        <w:jc w:val="center"/>
        <w:rPr>
          <w:rFonts w:ascii="Arial" w:hAnsi="Arial" w:cs="Arial"/>
          <w:sz w:val="16"/>
          <w:szCs w:val="16"/>
        </w:rPr>
      </w:pPr>
    </w:p>
    <w:p w:rsidR="00591438" w:rsidRPr="006059F0" w:rsidRDefault="00D010BB" w:rsidP="00E80320">
      <w:pPr>
        <w:spacing w:line="360" w:lineRule="auto"/>
        <w:jc w:val="center"/>
        <w:rPr>
          <w:rFonts w:ascii="Arial" w:hAnsi="Arial" w:cs="Arial"/>
          <w:sz w:val="16"/>
          <w:szCs w:val="16"/>
        </w:rPr>
      </w:pPr>
      <w:r w:rsidRPr="006059F0">
        <w:rPr>
          <w:rFonts w:ascii="Arial" w:hAnsi="Arial" w:cs="Arial"/>
          <w:sz w:val="16"/>
          <w:szCs w:val="16"/>
        </w:rPr>
        <w:t xml:space="preserve">Figura </w:t>
      </w:r>
      <w:r w:rsidR="00CC6698" w:rsidRPr="006059F0">
        <w:rPr>
          <w:rFonts w:ascii="Arial" w:hAnsi="Arial" w:cs="Arial"/>
          <w:sz w:val="16"/>
          <w:szCs w:val="16"/>
        </w:rPr>
        <w:t xml:space="preserve">1. </w:t>
      </w:r>
      <w:r w:rsidR="00E42856" w:rsidRPr="006059F0">
        <w:rPr>
          <w:rFonts w:ascii="Arial" w:hAnsi="Arial" w:cs="Arial"/>
          <w:sz w:val="16"/>
          <w:szCs w:val="16"/>
        </w:rPr>
        <w:t>I</w:t>
      </w:r>
      <w:r w:rsidR="00CC6698" w:rsidRPr="006059F0">
        <w:rPr>
          <w:rFonts w:ascii="Arial" w:hAnsi="Arial" w:cs="Arial"/>
          <w:sz w:val="16"/>
          <w:szCs w:val="16"/>
        </w:rPr>
        <w:t>nicio de la página de Moodle</w:t>
      </w:r>
    </w:p>
    <w:p w:rsidR="00A81842" w:rsidRPr="007F1924" w:rsidRDefault="00E42856" w:rsidP="0093002B">
      <w:pPr>
        <w:spacing w:line="360" w:lineRule="auto"/>
        <w:ind w:left="360"/>
        <w:jc w:val="both"/>
        <w:rPr>
          <w:rFonts w:ascii="Arial" w:hAnsi="Arial" w:cs="Arial"/>
          <w:sz w:val="22"/>
          <w:szCs w:val="22"/>
        </w:rPr>
      </w:pPr>
      <w:r w:rsidRPr="006059F0">
        <w:rPr>
          <w:rFonts w:ascii="Arial" w:hAnsi="Arial" w:cs="Arial"/>
          <w:sz w:val="16"/>
          <w:szCs w:val="16"/>
        </w:rPr>
        <w:tab/>
      </w:r>
      <w:r w:rsidRPr="007F1924">
        <w:rPr>
          <w:rFonts w:ascii="Arial" w:hAnsi="Arial" w:cs="Arial"/>
          <w:sz w:val="22"/>
          <w:szCs w:val="22"/>
        </w:rPr>
        <w:t xml:space="preserve">Ahora, si no </w:t>
      </w:r>
      <w:r w:rsidR="00A85098">
        <w:rPr>
          <w:rFonts w:ascii="Arial" w:hAnsi="Arial" w:cs="Arial"/>
          <w:sz w:val="22"/>
          <w:szCs w:val="22"/>
        </w:rPr>
        <w:t>se tiene</w:t>
      </w:r>
      <w:r w:rsidRPr="007F1924">
        <w:rPr>
          <w:rFonts w:ascii="Arial" w:hAnsi="Arial" w:cs="Arial"/>
          <w:sz w:val="22"/>
          <w:szCs w:val="22"/>
        </w:rPr>
        <w:t xml:space="preserve"> una cuenta en Moodle, </w:t>
      </w:r>
      <w:r w:rsidR="00A85098">
        <w:rPr>
          <w:rFonts w:ascii="Arial" w:hAnsi="Arial" w:cs="Arial"/>
          <w:sz w:val="22"/>
          <w:szCs w:val="22"/>
        </w:rPr>
        <w:t>es posible</w:t>
      </w:r>
      <w:r w:rsidRPr="007F1924">
        <w:rPr>
          <w:rFonts w:ascii="Arial" w:hAnsi="Arial" w:cs="Arial"/>
          <w:sz w:val="22"/>
          <w:szCs w:val="22"/>
        </w:rPr>
        <w:t xml:space="preserve"> crear una cuenta para poder entrar a la</w:t>
      </w:r>
      <w:r w:rsidR="00D010BB" w:rsidRPr="007F1924">
        <w:rPr>
          <w:rFonts w:ascii="Arial" w:hAnsi="Arial" w:cs="Arial"/>
          <w:sz w:val="22"/>
          <w:szCs w:val="22"/>
        </w:rPr>
        <w:t xml:space="preserve"> plataforma. Esto permite su ingreso al sistema, </w:t>
      </w:r>
      <w:r w:rsidRPr="007F1924">
        <w:rPr>
          <w:rFonts w:ascii="Arial" w:hAnsi="Arial" w:cs="Arial"/>
          <w:sz w:val="22"/>
          <w:szCs w:val="22"/>
        </w:rPr>
        <w:t xml:space="preserve">más no a algún curso </w:t>
      </w:r>
      <w:r w:rsidR="00D010BB" w:rsidRPr="007F1924">
        <w:rPr>
          <w:rFonts w:ascii="Arial" w:hAnsi="Arial" w:cs="Arial"/>
          <w:sz w:val="22"/>
          <w:szCs w:val="22"/>
        </w:rPr>
        <w:t xml:space="preserve">determinado o </w:t>
      </w:r>
      <w:r w:rsidRPr="007F1924">
        <w:rPr>
          <w:rFonts w:ascii="Arial" w:hAnsi="Arial" w:cs="Arial"/>
          <w:sz w:val="22"/>
          <w:szCs w:val="22"/>
        </w:rPr>
        <w:t xml:space="preserve">alguna materia. </w:t>
      </w:r>
      <w:r w:rsidR="00D010BB" w:rsidRPr="007F1924">
        <w:rPr>
          <w:rFonts w:ascii="Arial" w:hAnsi="Arial" w:cs="Arial"/>
          <w:sz w:val="22"/>
          <w:szCs w:val="22"/>
        </w:rPr>
        <w:t>Esto</w:t>
      </w:r>
      <w:r w:rsidRPr="007F1924">
        <w:rPr>
          <w:rFonts w:ascii="Arial" w:hAnsi="Arial" w:cs="Arial"/>
          <w:sz w:val="22"/>
          <w:szCs w:val="22"/>
        </w:rPr>
        <w:t xml:space="preserve"> se puede </w:t>
      </w:r>
      <w:r w:rsidR="00C45EEE" w:rsidRPr="007F1924">
        <w:rPr>
          <w:rFonts w:ascii="Arial" w:hAnsi="Arial" w:cs="Arial"/>
          <w:sz w:val="22"/>
          <w:szCs w:val="22"/>
        </w:rPr>
        <w:t>observ</w:t>
      </w:r>
      <w:r w:rsidRPr="007F1924">
        <w:rPr>
          <w:rFonts w:ascii="Arial" w:hAnsi="Arial" w:cs="Arial"/>
          <w:sz w:val="22"/>
          <w:szCs w:val="22"/>
        </w:rPr>
        <w:t xml:space="preserve">ar en la </w:t>
      </w:r>
      <w:r w:rsidR="00D010BB" w:rsidRPr="007F1924">
        <w:rPr>
          <w:rFonts w:ascii="Arial" w:hAnsi="Arial" w:cs="Arial"/>
          <w:sz w:val="22"/>
          <w:szCs w:val="22"/>
        </w:rPr>
        <w:t xml:space="preserve">figura </w:t>
      </w:r>
      <w:r w:rsidRPr="007F1924">
        <w:rPr>
          <w:rFonts w:ascii="Arial" w:hAnsi="Arial" w:cs="Arial"/>
          <w:sz w:val="22"/>
          <w:szCs w:val="22"/>
        </w:rPr>
        <w:t>2</w:t>
      </w:r>
      <w:r w:rsidR="00D010BB" w:rsidRPr="007F1924">
        <w:rPr>
          <w:rFonts w:ascii="Arial" w:hAnsi="Arial" w:cs="Arial"/>
          <w:sz w:val="22"/>
          <w:szCs w:val="22"/>
        </w:rPr>
        <w:t>, que</w:t>
      </w:r>
      <w:r w:rsidR="00A81842" w:rsidRPr="007F1924">
        <w:rPr>
          <w:rFonts w:ascii="Arial" w:hAnsi="Arial" w:cs="Arial"/>
          <w:sz w:val="22"/>
          <w:szCs w:val="22"/>
        </w:rPr>
        <w:t xml:space="preserve"> dice “Comience ahora creando una cuenta”.</w:t>
      </w:r>
    </w:p>
    <w:p w:rsidR="00717649" w:rsidRDefault="00717649" w:rsidP="0093002B">
      <w:pPr>
        <w:spacing w:line="360" w:lineRule="auto"/>
        <w:ind w:left="360"/>
        <w:jc w:val="both"/>
        <w:rPr>
          <w:rFonts w:ascii="Arial" w:hAnsi="Arial" w:cs="Arial"/>
          <w:sz w:val="16"/>
          <w:szCs w:val="16"/>
        </w:rPr>
      </w:pPr>
      <w:r>
        <w:rPr>
          <w:noProof/>
          <w:lang w:eastAsia="es-MX"/>
        </w:rPr>
        <w:drawing>
          <wp:anchor distT="0" distB="0" distL="114300" distR="114300" simplePos="0" relativeHeight="251720704" behindDoc="0" locked="0" layoutInCell="1" allowOverlap="1">
            <wp:simplePos x="0" y="0"/>
            <wp:positionH relativeFrom="column">
              <wp:posOffset>1901190</wp:posOffset>
            </wp:positionH>
            <wp:positionV relativeFrom="paragraph">
              <wp:posOffset>36195</wp:posOffset>
            </wp:positionV>
            <wp:extent cx="1762125" cy="24003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62125" cy="2400300"/>
                    </a:xfrm>
                    <a:prstGeom prst="rect">
                      <a:avLst/>
                    </a:prstGeom>
                  </pic:spPr>
                </pic:pic>
              </a:graphicData>
            </a:graphic>
          </wp:anchor>
        </w:drawing>
      </w:r>
    </w:p>
    <w:p w:rsidR="00717649" w:rsidRPr="006059F0" w:rsidRDefault="00717649" w:rsidP="0093002B">
      <w:pPr>
        <w:spacing w:line="360" w:lineRule="auto"/>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717649" w:rsidRDefault="00717649" w:rsidP="00E42856">
      <w:pPr>
        <w:ind w:left="360"/>
        <w:jc w:val="both"/>
        <w:rPr>
          <w:rFonts w:ascii="Arial" w:hAnsi="Arial" w:cs="Arial"/>
          <w:sz w:val="16"/>
          <w:szCs w:val="16"/>
        </w:rPr>
      </w:pPr>
    </w:p>
    <w:p w:rsidR="00A81842" w:rsidRPr="006059F0" w:rsidRDefault="00A81842" w:rsidP="00E42856">
      <w:pPr>
        <w:ind w:left="360"/>
        <w:jc w:val="both"/>
        <w:rPr>
          <w:rFonts w:ascii="Arial" w:hAnsi="Arial" w:cs="Arial"/>
          <w:sz w:val="16"/>
          <w:szCs w:val="16"/>
        </w:rPr>
      </w:pPr>
    </w:p>
    <w:p w:rsidR="006059F0" w:rsidRPr="006059F0" w:rsidRDefault="00D010BB" w:rsidP="0068712F">
      <w:pPr>
        <w:jc w:val="center"/>
        <w:rPr>
          <w:rFonts w:ascii="Arial" w:hAnsi="Arial" w:cs="Arial"/>
          <w:sz w:val="16"/>
          <w:szCs w:val="16"/>
        </w:rPr>
      </w:pPr>
      <w:r w:rsidRPr="006059F0">
        <w:rPr>
          <w:rFonts w:ascii="Arial" w:hAnsi="Arial" w:cs="Arial"/>
          <w:sz w:val="16"/>
          <w:szCs w:val="16"/>
        </w:rPr>
        <w:t xml:space="preserve">Figura </w:t>
      </w:r>
      <w:r w:rsidR="00A81842" w:rsidRPr="006059F0">
        <w:rPr>
          <w:rFonts w:ascii="Arial" w:hAnsi="Arial" w:cs="Arial"/>
          <w:sz w:val="16"/>
          <w:szCs w:val="16"/>
        </w:rPr>
        <w:t xml:space="preserve">2. </w:t>
      </w:r>
      <w:r w:rsidRPr="006059F0">
        <w:rPr>
          <w:rFonts w:ascii="Arial" w:hAnsi="Arial" w:cs="Arial"/>
          <w:sz w:val="16"/>
          <w:szCs w:val="16"/>
        </w:rPr>
        <w:t xml:space="preserve">Imagen para la entrada de un usuario a </w:t>
      </w:r>
      <w:r w:rsidR="00A81842" w:rsidRPr="006059F0">
        <w:rPr>
          <w:rFonts w:ascii="Arial" w:hAnsi="Arial" w:cs="Arial"/>
          <w:sz w:val="16"/>
          <w:szCs w:val="16"/>
        </w:rPr>
        <w:t>Moodle</w:t>
      </w:r>
      <w:r w:rsidRPr="006059F0">
        <w:rPr>
          <w:rFonts w:ascii="Arial" w:hAnsi="Arial" w:cs="Arial"/>
          <w:sz w:val="16"/>
          <w:szCs w:val="16"/>
        </w:rPr>
        <w:t>.</w:t>
      </w:r>
    </w:p>
    <w:p w:rsidR="00A81842" w:rsidRPr="006059F0" w:rsidRDefault="00A81842" w:rsidP="00E42856">
      <w:pPr>
        <w:ind w:left="360"/>
        <w:jc w:val="both"/>
        <w:rPr>
          <w:rFonts w:ascii="Arial" w:hAnsi="Arial" w:cs="Arial"/>
          <w:sz w:val="16"/>
          <w:szCs w:val="16"/>
        </w:rPr>
      </w:pPr>
    </w:p>
    <w:p w:rsidR="00E42856" w:rsidRPr="007F1924" w:rsidRDefault="00C45EEE" w:rsidP="006059F0">
      <w:pPr>
        <w:spacing w:after="160" w:line="360" w:lineRule="auto"/>
        <w:ind w:firstLine="360"/>
        <w:jc w:val="both"/>
        <w:rPr>
          <w:rFonts w:ascii="Arial" w:hAnsi="Arial" w:cs="Arial"/>
          <w:sz w:val="22"/>
          <w:szCs w:val="22"/>
        </w:rPr>
      </w:pPr>
      <w:r w:rsidRPr="007F1924">
        <w:rPr>
          <w:rFonts w:ascii="Arial" w:hAnsi="Arial" w:cs="Arial"/>
          <w:sz w:val="22"/>
          <w:szCs w:val="22"/>
        </w:rPr>
        <w:t xml:space="preserve"> </w:t>
      </w:r>
      <w:r w:rsidR="00035536">
        <w:rPr>
          <w:rFonts w:ascii="Arial" w:hAnsi="Arial" w:cs="Arial"/>
          <w:sz w:val="22"/>
          <w:szCs w:val="22"/>
        </w:rPr>
        <w:t>El sistema redireccionará a un formulario donde el usuario puede registrarse tan s</w:t>
      </w:r>
      <w:ins w:id="101" w:author="Telematica" w:date="2014-06-12T13:24:00Z">
        <w:r w:rsidR="005451EB">
          <w:rPr>
            <w:rFonts w:ascii="Arial" w:hAnsi="Arial" w:cs="Arial"/>
            <w:sz w:val="22"/>
            <w:szCs w:val="22"/>
          </w:rPr>
          <w:t>ó</w:t>
        </w:r>
      </w:ins>
      <w:del w:id="102" w:author="Telematica" w:date="2014-06-12T13:24:00Z">
        <w:r w:rsidR="00035536" w:rsidDel="005451EB">
          <w:rPr>
            <w:rFonts w:ascii="Arial" w:hAnsi="Arial" w:cs="Arial"/>
            <w:sz w:val="22"/>
            <w:szCs w:val="22"/>
          </w:rPr>
          <w:delText>o</w:delText>
        </w:r>
      </w:del>
      <w:r w:rsidR="00035536">
        <w:rPr>
          <w:rFonts w:ascii="Arial" w:hAnsi="Arial" w:cs="Arial"/>
          <w:sz w:val="22"/>
          <w:szCs w:val="22"/>
        </w:rPr>
        <w:t xml:space="preserve">lo </w:t>
      </w:r>
      <w:del w:id="103" w:author="Telematica" w:date="2014-06-12T13:24:00Z">
        <w:r w:rsidR="00035536" w:rsidDel="005451EB">
          <w:rPr>
            <w:rFonts w:ascii="Arial" w:hAnsi="Arial" w:cs="Arial"/>
            <w:sz w:val="22"/>
            <w:szCs w:val="22"/>
          </w:rPr>
          <w:delText xml:space="preserve">llenando </w:delText>
        </w:r>
      </w:del>
      <w:ins w:id="104" w:author="Telematica" w:date="2014-06-12T13:24:00Z">
        <w:r w:rsidR="005451EB">
          <w:rPr>
            <w:rFonts w:ascii="Arial" w:hAnsi="Arial" w:cs="Arial"/>
            <w:sz w:val="22"/>
            <w:szCs w:val="22"/>
          </w:rPr>
          <w:t xml:space="preserve">completando </w:t>
        </w:r>
      </w:ins>
      <w:r w:rsidR="00035536">
        <w:rPr>
          <w:rFonts w:ascii="Arial" w:hAnsi="Arial" w:cs="Arial"/>
          <w:sz w:val="22"/>
          <w:szCs w:val="22"/>
        </w:rPr>
        <w:t xml:space="preserve">los datos </w:t>
      </w:r>
      <w:del w:id="105" w:author="Telematica" w:date="2014-06-12T13:24:00Z">
        <w:r w:rsidR="00035536" w:rsidDel="005451EB">
          <w:rPr>
            <w:rFonts w:ascii="Arial" w:hAnsi="Arial" w:cs="Arial"/>
            <w:sz w:val="22"/>
            <w:szCs w:val="22"/>
          </w:rPr>
          <w:delText>que solicita</w:delText>
        </w:r>
      </w:del>
      <w:ins w:id="106" w:author="Telematica" w:date="2014-06-12T13:24:00Z">
        <w:r w:rsidR="005451EB">
          <w:rPr>
            <w:rFonts w:ascii="Arial" w:hAnsi="Arial" w:cs="Arial"/>
            <w:sz w:val="22"/>
            <w:szCs w:val="22"/>
          </w:rPr>
          <w:t>solicitados</w:t>
        </w:r>
      </w:ins>
      <w:r w:rsidR="00035536">
        <w:rPr>
          <w:rFonts w:ascii="Arial" w:hAnsi="Arial" w:cs="Arial"/>
          <w:sz w:val="22"/>
          <w:szCs w:val="22"/>
        </w:rPr>
        <w:t xml:space="preserve">. </w:t>
      </w:r>
      <w:ins w:id="107" w:author="Telematica" w:date="2014-06-12T13:24:00Z">
        <w:r w:rsidR="005451EB">
          <w:rPr>
            <w:rFonts w:ascii="Arial" w:hAnsi="Arial" w:cs="Arial"/>
            <w:sz w:val="22"/>
            <w:szCs w:val="22"/>
          </w:rPr>
          <w:t xml:space="preserve">Se </w:t>
        </w:r>
      </w:ins>
      <w:del w:id="108" w:author="Telematica" w:date="2014-06-12T13:24:00Z">
        <w:r w:rsidRPr="007F1924" w:rsidDel="005451EB">
          <w:rPr>
            <w:rFonts w:ascii="Arial" w:hAnsi="Arial" w:cs="Arial"/>
            <w:sz w:val="22"/>
            <w:szCs w:val="22"/>
          </w:rPr>
          <w:delText>E</w:delText>
        </w:r>
      </w:del>
      <w:ins w:id="109" w:author="Telematica" w:date="2014-06-12T13:24:00Z">
        <w:r w:rsidR="005451EB">
          <w:rPr>
            <w:rFonts w:ascii="Arial" w:hAnsi="Arial" w:cs="Arial"/>
            <w:sz w:val="22"/>
            <w:szCs w:val="22"/>
          </w:rPr>
          <w:t>e</w:t>
        </w:r>
      </w:ins>
      <w:r w:rsidRPr="007F1924">
        <w:rPr>
          <w:rFonts w:ascii="Arial" w:hAnsi="Arial" w:cs="Arial"/>
          <w:sz w:val="22"/>
          <w:szCs w:val="22"/>
        </w:rPr>
        <w:t>nviará</w:t>
      </w:r>
      <w:r w:rsidR="00E42856" w:rsidRPr="007F1924">
        <w:rPr>
          <w:rFonts w:ascii="Arial" w:hAnsi="Arial" w:cs="Arial"/>
          <w:sz w:val="22"/>
          <w:szCs w:val="22"/>
        </w:rPr>
        <w:t xml:space="preserve"> un correo de verificación a la misma dirección que se </w:t>
      </w:r>
      <w:r w:rsidR="000E06D7" w:rsidRPr="007F1924">
        <w:rPr>
          <w:rFonts w:ascii="Arial" w:hAnsi="Arial" w:cs="Arial"/>
          <w:sz w:val="22"/>
          <w:szCs w:val="22"/>
        </w:rPr>
        <w:t>ha</w:t>
      </w:r>
      <w:r w:rsidR="00E42856" w:rsidRPr="007F1924">
        <w:rPr>
          <w:rFonts w:ascii="Arial" w:hAnsi="Arial" w:cs="Arial"/>
          <w:sz w:val="22"/>
          <w:szCs w:val="22"/>
        </w:rPr>
        <w:t xml:space="preserve"> registrado, </w:t>
      </w:r>
      <w:ins w:id="110" w:author="Telematica" w:date="2014-06-12T13:24:00Z">
        <w:r w:rsidR="005451EB">
          <w:rPr>
            <w:rFonts w:ascii="Arial" w:hAnsi="Arial" w:cs="Arial"/>
            <w:sz w:val="22"/>
            <w:szCs w:val="22"/>
          </w:rPr>
          <w:t xml:space="preserve">para lo cual </w:t>
        </w:r>
      </w:ins>
      <w:r w:rsidR="00E42856" w:rsidRPr="007F1924">
        <w:rPr>
          <w:rFonts w:ascii="Arial" w:hAnsi="Arial" w:cs="Arial"/>
          <w:sz w:val="22"/>
          <w:szCs w:val="22"/>
        </w:rPr>
        <w:t>s</w:t>
      </w:r>
      <w:ins w:id="111" w:author="Telematica" w:date="2014-06-12T13:24:00Z">
        <w:r w:rsidR="005451EB">
          <w:rPr>
            <w:rFonts w:ascii="Arial" w:hAnsi="Arial" w:cs="Arial"/>
            <w:sz w:val="22"/>
            <w:szCs w:val="22"/>
          </w:rPr>
          <w:t>ó</w:t>
        </w:r>
      </w:ins>
      <w:del w:id="112" w:author="Telematica" w:date="2014-06-12T13:24:00Z">
        <w:r w:rsidR="00E42856" w:rsidRPr="007F1924" w:rsidDel="005451EB">
          <w:rPr>
            <w:rFonts w:ascii="Arial" w:hAnsi="Arial" w:cs="Arial"/>
            <w:sz w:val="22"/>
            <w:szCs w:val="22"/>
          </w:rPr>
          <w:delText>o</w:delText>
        </w:r>
      </w:del>
      <w:r w:rsidR="00E42856" w:rsidRPr="007F1924">
        <w:rPr>
          <w:rFonts w:ascii="Arial" w:hAnsi="Arial" w:cs="Arial"/>
          <w:sz w:val="22"/>
          <w:szCs w:val="22"/>
        </w:rPr>
        <w:t xml:space="preserve">lo </w:t>
      </w:r>
      <w:del w:id="113" w:author="Telematica" w:date="2014-06-12T13:24:00Z">
        <w:r w:rsidR="00E42856" w:rsidRPr="007F1924" w:rsidDel="005451EB">
          <w:rPr>
            <w:rFonts w:ascii="Arial" w:hAnsi="Arial" w:cs="Arial"/>
            <w:sz w:val="22"/>
            <w:szCs w:val="22"/>
          </w:rPr>
          <w:delText xml:space="preserve">es cuestión de </w:delText>
        </w:r>
      </w:del>
      <w:ins w:id="114" w:author="Telematica" w:date="2014-06-12T13:24:00Z">
        <w:r w:rsidR="005451EB">
          <w:rPr>
            <w:rFonts w:ascii="Arial" w:hAnsi="Arial" w:cs="Arial"/>
            <w:sz w:val="22"/>
            <w:szCs w:val="22"/>
          </w:rPr>
          <w:t xml:space="preserve">se debe </w:t>
        </w:r>
      </w:ins>
      <w:r w:rsidR="00E42856" w:rsidRPr="007F1924">
        <w:rPr>
          <w:rFonts w:ascii="Arial" w:hAnsi="Arial" w:cs="Arial"/>
          <w:sz w:val="22"/>
          <w:szCs w:val="22"/>
        </w:rPr>
        <w:t xml:space="preserve">reafirmar el registro y esperar </w:t>
      </w:r>
      <w:r w:rsidR="009C741F" w:rsidRPr="007F1924">
        <w:rPr>
          <w:rFonts w:ascii="Arial" w:hAnsi="Arial" w:cs="Arial"/>
          <w:sz w:val="22"/>
          <w:szCs w:val="22"/>
        </w:rPr>
        <w:t>a que el administrador de la página</w:t>
      </w:r>
      <w:r w:rsidR="00E42856" w:rsidRPr="007F1924">
        <w:rPr>
          <w:rFonts w:ascii="Arial" w:hAnsi="Arial" w:cs="Arial"/>
          <w:sz w:val="22"/>
          <w:szCs w:val="22"/>
        </w:rPr>
        <w:t xml:space="preserve"> </w:t>
      </w:r>
      <w:r w:rsidR="000E06D7" w:rsidRPr="007F1924">
        <w:rPr>
          <w:rFonts w:ascii="Arial" w:hAnsi="Arial" w:cs="Arial"/>
          <w:sz w:val="22"/>
          <w:szCs w:val="22"/>
        </w:rPr>
        <w:t>acepte la</w:t>
      </w:r>
      <w:r w:rsidR="00E42856" w:rsidRPr="007F1924">
        <w:rPr>
          <w:rFonts w:ascii="Arial" w:hAnsi="Arial" w:cs="Arial"/>
          <w:sz w:val="22"/>
          <w:szCs w:val="22"/>
        </w:rPr>
        <w:t xml:space="preserve"> cuenta y se pueda a empezar a </w:t>
      </w:r>
      <w:r w:rsidR="000E06D7" w:rsidRPr="007F1924">
        <w:rPr>
          <w:rFonts w:ascii="Arial" w:hAnsi="Arial" w:cs="Arial"/>
          <w:sz w:val="22"/>
          <w:szCs w:val="22"/>
        </w:rPr>
        <w:t>enviar solicitudes de algunas materias de interés</w:t>
      </w:r>
      <w:r w:rsidR="007C416F" w:rsidRPr="007F1924">
        <w:rPr>
          <w:rFonts w:ascii="Arial" w:hAnsi="Arial" w:cs="Arial"/>
          <w:sz w:val="22"/>
          <w:szCs w:val="22"/>
        </w:rPr>
        <w:t>.</w:t>
      </w:r>
      <w:r w:rsidR="009C741F" w:rsidRPr="007F1924">
        <w:rPr>
          <w:rFonts w:ascii="Arial" w:hAnsi="Arial" w:cs="Arial"/>
          <w:sz w:val="22"/>
          <w:szCs w:val="22"/>
        </w:rPr>
        <w:t xml:space="preserve"> </w:t>
      </w:r>
      <w:r w:rsidRPr="007F1924">
        <w:rPr>
          <w:rFonts w:ascii="Arial" w:hAnsi="Arial" w:cs="Arial"/>
          <w:sz w:val="22"/>
          <w:szCs w:val="22"/>
        </w:rPr>
        <w:t xml:space="preserve">Es importante resaltar </w:t>
      </w:r>
      <w:r w:rsidR="00A81842" w:rsidRPr="007F1924">
        <w:rPr>
          <w:rFonts w:ascii="Arial" w:hAnsi="Arial" w:cs="Arial"/>
          <w:sz w:val="22"/>
          <w:szCs w:val="22"/>
        </w:rPr>
        <w:t>que los campos</w:t>
      </w:r>
      <w:r w:rsidRPr="007F1924">
        <w:rPr>
          <w:rFonts w:ascii="Arial" w:hAnsi="Arial" w:cs="Arial"/>
          <w:sz w:val="22"/>
          <w:szCs w:val="22"/>
        </w:rPr>
        <w:t xml:space="preserve"> con asterisco son obligatorios, como s</w:t>
      </w:r>
      <w:r w:rsidR="007C416F" w:rsidRPr="007F1924">
        <w:rPr>
          <w:rFonts w:ascii="Arial" w:hAnsi="Arial" w:cs="Arial"/>
          <w:sz w:val="22"/>
          <w:szCs w:val="22"/>
        </w:rPr>
        <w:t>e puede apreciar en la figura 3.</w:t>
      </w:r>
    </w:p>
    <w:p w:rsidR="003431BE" w:rsidRPr="006059F0" w:rsidRDefault="007F1924" w:rsidP="002E26A3">
      <w:pPr>
        <w:jc w:val="both"/>
        <w:rPr>
          <w:rFonts w:ascii="Arial" w:hAnsi="Arial" w:cs="Arial"/>
          <w:sz w:val="16"/>
          <w:szCs w:val="16"/>
        </w:rPr>
      </w:pPr>
      <w:r w:rsidRPr="007F1924">
        <w:rPr>
          <w:noProof/>
          <w:sz w:val="22"/>
          <w:szCs w:val="22"/>
          <w:lang w:eastAsia="es-MX"/>
        </w:rPr>
        <w:lastRenderedPageBreak/>
        <w:drawing>
          <wp:anchor distT="0" distB="0" distL="114300" distR="114300" simplePos="0" relativeHeight="251721728" behindDoc="0" locked="0" layoutInCell="1" allowOverlap="1">
            <wp:simplePos x="0" y="0"/>
            <wp:positionH relativeFrom="column">
              <wp:posOffset>15240</wp:posOffset>
            </wp:positionH>
            <wp:positionV relativeFrom="paragraph">
              <wp:posOffset>57150</wp:posOffset>
            </wp:positionV>
            <wp:extent cx="5400040" cy="2640330"/>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2640330"/>
                    </a:xfrm>
                    <a:prstGeom prst="rect">
                      <a:avLst/>
                    </a:prstGeom>
                  </pic:spPr>
                </pic:pic>
              </a:graphicData>
            </a:graphic>
          </wp:anchor>
        </w:drawing>
      </w:r>
    </w:p>
    <w:p w:rsidR="00FA4F26" w:rsidRDefault="007C416F" w:rsidP="00E57DCC">
      <w:pPr>
        <w:jc w:val="center"/>
        <w:rPr>
          <w:rFonts w:ascii="Arial" w:hAnsi="Arial" w:cs="Arial"/>
          <w:sz w:val="16"/>
          <w:szCs w:val="16"/>
        </w:rPr>
      </w:pPr>
      <w:r w:rsidRPr="006059F0">
        <w:rPr>
          <w:rFonts w:ascii="Arial" w:hAnsi="Arial" w:cs="Arial"/>
          <w:sz w:val="16"/>
          <w:szCs w:val="16"/>
        </w:rPr>
        <w:t xml:space="preserve">Figura </w:t>
      </w:r>
      <w:r w:rsidR="007F1924">
        <w:rPr>
          <w:rFonts w:ascii="Arial" w:hAnsi="Arial" w:cs="Arial"/>
          <w:sz w:val="16"/>
          <w:szCs w:val="16"/>
        </w:rPr>
        <w:t>3</w:t>
      </w:r>
      <w:r w:rsidR="00FC1E81" w:rsidRPr="006059F0">
        <w:rPr>
          <w:rFonts w:ascii="Arial" w:hAnsi="Arial" w:cs="Arial"/>
          <w:sz w:val="16"/>
          <w:szCs w:val="16"/>
        </w:rPr>
        <w:t>.</w:t>
      </w:r>
      <w:r w:rsidR="00A81842" w:rsidRPr="006059F0">
        <w:rPr>
          <w:rFonts w:ascii="Arial" w:hAnsi="Arial" w:cs="Arial"/>
          <w:sz w:val="16"/>
          <w:szCs w:val="16"/>
        </w:rPr>
        <w:t xml:space="preserve"> Registro de Moodle</w:t>
      </w:r>
    </w:p>
    <w:p w:rsidR="00FA4F26" w:rsidRDefault="00FA4F26">
      <w:pPr>
        <w:spacing w:after="160" w:line="259" w:lineRule="auto"/>
        <w:rPr>
          <w:rFonts w:ascii="Arial" w:hAnsi="Arial" w:cs="Arial"/>
          <w:sz w:val="16"/>
          <w:szCs w:val="16"/>
        </w:rPr>
      </w:pPr>
      <w:r>
        <w:rPr>
          <w:rFonts w:ascii="Arial" w:hAnsi="Arial" w:cs="Arial"/>
          <w:sz w:val="16"/>
          <w:szCs w:val="16"/>
        </w:rPr>
        <w:br w:type="page"/>
      </w:r>
    </w:p>
    <w:p w:rsidR="00A81842" w:rsidRPr="007F1924" w:rsidRDefault="00A85098" w:rsidP="007C416F">
      <w:pPr>
        <w:spacing w:line="360" w:lineRule="auto"/>
        <w:ind w:firstLine="360"/>
        <w:jc w:val="both"/>
        <w:rPr>
          <w:rFonts w:ascii="Arial" w:hAnsi="Arial" w:cs="Arial"/>
          <w:sz w:val="22"/>
          <w:szCs w:val="22"/>
        </w:rPr>
      </w:pPr>
      <w:r>
        <w:rPr>
          <w:rFonts w:ascii="Arial" w:hAnsi="Arial" w:cs="Arial"/>
          <w:sz w:val="22"/>
          <w:szCs w:val="22"/>
        </w:rPr>
        <w:lastRenderedPageBreak/>
        <w:t>E</w:t>
      </w:r>
      <w:r w:rsidR="00F17468">
        <w:rPr>
          <w:rFonts w:ascii="Arial" w:hAnsi="Arial" w:cs="Arial"/>
          <w:sz w:val="22"/>
          <w:szCs w:val="22"/>
        </w:rPr>
        <w:t>n la f</w:t>
      </w:r>
      <w:r w:rsidR="001A7546">
        <w:rPr>
          <w:rFonts w:ascii="Arial" w:hAnsi="Arial" w:cs="Arial"/>
          <w:sz w:val="22"/>
          <w:szCs w:val="22"/>
        </w:rPr>
        <w:t>igura 2</w:t>
      </w:r>
      <w:r w:rsidR="00A81842" w:rsidRPr="007F1924">
        <w:rPr>
          <w:rFonts w:ascii="Arial" w:hAnsi="Arial" w:cs="Arial"/>
          <w:sz w:val="22"/>
          <w:szCs w:val="22"/>
        </w:rPr>
        <w:t xml:space="preserve">, </w:t>
      </w:r>
      <w:r>
        <w:rPr>
          <w:rFonts w:ascii="Arial" w:hAnsi="Arial" w:cs="Arial"/>
          <w:sz w:val="22"/>
          <w:szCs w:val="22"/>
        </w:rPr>
        <w:t>se muestra la interfaz de</w:t>
      </w:r>
      <w:r w:rsidR="001A7546">
        <w:rPr>
          <w:rFonts w:ascii="Arial" w:hAnsi="Arial" w:cs="Arial"/>
          <w:sz w:val="22"/>
          <w:szCs w:val="22"/>
        </w:rPr>
        <w:t xml:space="preserve"> </w:t>
      </w:r>
      <w:r>
        <w:rPr>
          <w:rFonts w:ascii="Arial" w:hAnsi="Arial" w:cs="Arial"/>
          <w:sz w:val="22"/>
          <w:szCs w:val="22"/>
        </w:rPr>
        <w:t xml:space="preserve">extravío de contraseña, con la pregunta: </w:t>
      </w:r>
      <w:r w:rsidR="001A7546">
        <w:rPr>
          <w:rFonts w:ascii="Arial" w:hAnsi="Arial" w:cs="Arial"/>
          <w:sz w:val="22"/>
          <w:szCs w:val="22"/>
        </w:rPr>
        <w:t>¿Ha extraviado</w:t>
      </w:r>
      <w:r w:rsidR="00A81842" w:rsidRPr="007F1924">
        <w:rPr>
          <w:rFonts w:ascii="Arial" w:hAnsi="Arial" w:cs="Arial"/>
          <w:sz w:val="22"/>
          <w:szCs w:val="22"/>
        </w:rPr>
        <w:t xml:space="preserve"> la contraseña?, si </w:t>
      </w:r>
      <w:r>
        <w:rPr>
          <w:rFonts w:ascii="Arial" w:hAnsi="Arial" w:cs="Arial"/>
          <w:sz w:val="22"/>
          <w:szCs w:val="22"/>
        </w:rPr>
        <w:t>se presiona</w:t>
      </w:r>
      <w:r w:rsidR="00A81842" w:rsidRPr="007F1924">
        <w:rPr>
          <w:rFonts w:ascii="Arial" w:hAnsi="Arial" w:cs="Arial"/>
          <w:sz w:val="22"/>
          <w:szCs w:val="22"/>
        </w:rPr>
        <w:t xml:space="preserve"> </w:t>
      </w:r>
      <w:r w:rsidR="007C416F" w:rsidRPr="007F1924">
        <w:rPr>
          <w:rFonts w:ascii="Arial" w:hAnsi="Arial" w:cs="Arial"/>
          <w:sz w:val="22"/>
          <w:szCs w:val="22"/>
        </w:rPr>
        <w:t>clic</w:t>
      </w:r>
      <w:r w:rsidR="00A81842" w:rsidRPr="007F1924">
        <w:rPr>
          <w:rFonts w:ascii="Arial" w:hAnsi="Arial" w:cs="Arial"/>
          <w:sz w:val="22"/>
          <w:szCs w:val="22"/>
        </w:rPr>
        <w:t xml:space="preserve"> nos pedirá el usuario y el correo, esto es para enviar la contraseña al correo electrónico, como</w:t>
      </w:r>
      <w:r w:rsidR="007C416F" w:rsidRPr="007F1924">
        <w:rPr>
          <w:rFonts w:ascii="Arial" w:hAnsi="Arial" w:cs="Arial"/>
          <w:sz w:val="22"/>
          <w:szCs w:val="22"/>
        </w:rPr>
        <w:t xml:space="preserve"> se puede ver en la </w:t>
      </w:r>
      <w:r w:rsidR="00F17468">
        <w:rPr>
          <w:rFonts w:ascii="Arial" w:hAnsi="Arial" w:cs="Arial"/>
          <w:sz w:val="22"/>
          <w:szCs w:val="22"/>
        </w:rPr>
        <w:t>f</w:t>
      </w:r>
      <w:r w:rsidR="00FB76A8">
        <w:rPr>
          <w:rFonts w:ascii="Arial" w:hAnsi="Arial" w:cs="Arial"/>
          <w:sz w:val="22"/>
          <w:szCs w:val="22"/>
        </w:rPr>
        <w:t>igura 4</w:t>
      </w:r>
      <w:r w:rsidR="00A81842" w:rsidRPr="007F1924">
        <w:rPr>
          <w:rFonts w:ascii="Arial" w:hAnsi="Arial" w:cs="Arial"/>
          <w:sz w:val="22"/>
          <w:szCs w:val="22"/>
        </w:rPr>
        <w:t>.</w:t>
      </w:r>
    </w:p>
    <w:p w:rsidR="00A81842" w:rsidRDefault="00A81842" w:rsidP="00A81842">
      <w:pPr>
        <w:jc w:val="both"/>
        <w:rPr>
          <w:rFonts w:ascii="Arial" w:hAnsi="Arial" w:cs="Arial"/>
          <w:sz w:val="16"/>
          <w:szCs w:val="16"/>
        </w:rPr>
      </w:pPr>
    </w:p>
    <w:p w:rsidR="006944E0" w:rsidRDefault="00412CE1" w:rsidP="00A81842">
      <w:pPr>
        <w:jc w:val="both"/>
        <w:rPr>
          <w:rFonts w:ascii="Arial" w:hAnsi="Arial" w:cs="Arial"/>
          <w:sz w:val="16"/>
          <w:szCs w:val="16"/>
        </w:rPr>
      </w:pPr>
      <w:r>
        <w:rPr>
          <w:noProof/>
          <w:lang w:eastAsia="es-MX"/>
        </w:rPr>
        <w:drawing>
          <wp:inline distT="0" distB="0" distL="0" distR="0">
            <wp:extent cx="5395050" cy="1724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400040" cy="1725620"/>
                    </a:xfrm>
                    <a:prstGeom prst="rect">
                      <a:avLst/>
                    </a:prstGeom>
                  </pic:spPr>
                </pic:pic>
              </a:graphicData>
            </a:graphic>
          </wp:inline>
        </w:drawing>
      </w:r>
    </w:p>
    <w:p w:rsidR="00A81842" w:rsidRPr="006059F0" w:rsidRDefault="00A81842" w:rsidP="00E42856">
      <w:pPr>
        <w:ind w:left="360"/>
        <w:jc w:val="both"/>
        <w:rPr>
          <w:rFonts w:ascii="Arial" w:hAnsi="Arial" w:cs="Arial"/>
          <w:sz w:val="16"/>
          <w:szCs w:val="16"/>
        </w:rPr>
      </w:pPr>
    </w:p>
    <w:p w:rsidR="000E06D7" w:rsidRPr="006059F0" w:rsidRDefault="00FB76A8" w:rsidP="003C55AF">
      <w:pPr>
        <w:ind w:left="360"/>
        <w:jc w:val="center"/>
        <w:rPr>
          <w:rFonts w:ascii="Arial" w:hAnsi="Arial" w:cs="Arial"/>
          <w:sz w:val="16"/>
          <w:szCs w:val="16"/>
        </w:rPr>
      </w:pPr>
      <w:r>
        <w:rPr>
          <w:rFonts w:ascii="Arial" w:hAnsi="Arial" w:cs="Arial"/>
          <w:sz w:val="16"/>
          <w:szCs w:val="16"/>
        </w:rPr>
        <w:t>Figura 4</w:t>
      </w:r>
      <w:r w:rsidR="00A81842" w:rsidRPr="006059F0">
        <w:rPr>
          <w:rFonts w:ascii="Arial" w:hAnsi="Arial" w:cs="Arial"/>
          <w:sz w:val="16"/>
          <w:szCs w:val="16"/>
        </w:rPr>
        <w:t>. Formulario de la contraseña olvidada.</w:t>
      </w:r>
    </w:p>
    <w:p w:rsidR="00D010BB" w:rsidRPr="006059F0" w:rsidRDefault="00D010BB" w:rsidP="00E42856">
      <w:pPr>
        <w:ind w:left="360"/>
        <w:jc w:val="both"/>
        <w:rPr>
          <w:rFonts w:ascii="Arial" w:hAnsi="Arial" w:cs="Arial"/>
          <w:sz w:val="16"/>
          <w:szCs w:val="16"/>
        </w:rPr>
      </w:pPr>
    </w:p>
    <w:p w:rsidR="00D771AC" w:rsidRPr="007F1924" w:rsidRDefault="00567EBA" w:rsidP="007C416F">
      <w:pPr>
        <w:spacing w:line="360" w:lineRule="auto"/>
        <w:ind w:left="360" w:firstLine="348"/>
        <w:jc w:val="both"/>
        <w:rPr>
          <w:rFonts w:ascii="Arial" w:hAnsi="Arial" w:cs="Arial"/>
          <w:sz w:val="22"/>
          <w:szCs w:val="22"/>
        </w:rPr>
      </w:pPr>
      <w:r>
        <w:rPr>
          <w:noProof/>
          <w:lang w:eastAsia="es-MX"/>
        </w:rPr>
        <w:drawing>
          <wp:anchor distT="0" distB="0" distL="114300" distR="114300" simplePos="0" relativeHeight="251723776" behindDoc="0" locked="0" layoutInCell="1" allowOverlap="1">
            <wp:simplePos x="0" y="0"/>
            <wp:positionH relativeFrom="column">
              <wp:posOffset>24765</wp:posOffset>
            </wp:positionH>
            <wp:positionV relativeFrom="paragraph">
              <wp:posOffset>1736090</wp:posOffset>
            </wp:positionV>
            <wp:extent cx="5400040" cy="267081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40" cy="2670810"/>
                    </a:xfrm>
                    <a:prstGeom prst="rect">
                      <a:avLst/>
                    </a:prstGeom>
                  </pic:spPr>
                </pic:pic>
              </a:graphicData>
            </a:graphic>
          </wp:anchor>
        </w:drawing>
      </w:r>
      <w:r w:rsidR="000E06D7" w:rsidRPr="007F1924">
        <w:rPr>
          <w:rFonts w:ascii="Arial" w:hAnsi="Arial" w:cs="Arial"/>
          <w:sz w:val="22"/>
          <w:szCs w:val="22"/>
        </w:rPr>
        <w:t>Después de que se ha hecho la cuenta</w:t>
      </w:r>
      <w:r w:rsidR="00F17468">
        <w:rPr>
          <w:rFonts w:ascii="Arial" w:hAnsi="Arial" w:cs="Arial"/>
          <w:sz w:val="22"/>
          <w:szCs w:val="22"/>
        </w:rPr>
        <w:t>,</w:t>
      </w:r>
      <w:r w:rsidR="000E06D7" w:rsidRPr="007F1924">
        <w:rPr>
          <w:rFonts w:ascii="Arial" w:hAnsi="Arial" w:cs="Arial"/>
          <w:sz w:val="22"/>
          <w:szCs w:val="22"/>
        </w:rPr>
        <w:t xml:space="preserve"> </w:t>
      </w:r>
      <w:r w:rsidR="00D910CE">
        <w:rPr>
          <w:rFonts w:ascii="Arial" w:hAnsi="Arial" w:cs="Arial"/>
          <w:sz w:val="22"/>
          <w:szCs w:val="22"/>
        </w:rPr>
        <w:t>se puede</w:t>
      </w:r>
      <w:r w:rsidR="00F94890">
        <w:rPr>
          <w:rFonts w:ascii="Arial" w:hAnsi="Arial" w:cs="Arial"/>
          <w:sz w:val="22"/>
          <w:szCs w:val="22"/>
        </w:rPr>
        <w:t xml:space="preserve"> </w:t>
      </w:r>
      <w:r w:rsidR="00D910CE">
        <w:rPr>
          <w:rFonts w:ascii="Arial" w:hAnsi="Arial" w:cs="Arial"/>
          <w:sz w:val="22"/>
          <w:szCs w:val="22"/>
        </w:rPr>
        <w:t>ingresar</w:t>
      </w:r>
      <w:r w:rsidR="00F17468">
        <w:rPr>
          <w:rFonts w:ascii="Arial" w:hAnsi="Arial" w:cs="Arial"/>
          <w:sz w:val="22"/>
          <w:szCs w:val="22"/>
        </w:rPr>
        <w:t xml:space="preserve"> al sitio. E</w:t>
      </w:r>
      <w:r w:rsidR="007C416F" w:rsidRPr="007F1924">
        <w:rPr>
          <w:rFonts w:ascii="Arial" w:hAnsi="Arial" w:cs="Arial"/>
          <w:sz w:val="22"/>
          <w:szCs w:val="22"/>
        </w:rPr>
        <w:t xml:space="preserve">n la figura </w:t>
      </w:r>
      <w:r w:rsidR="00FB76A8">
        <w:rPr>
          <w:rFonts w:ascii="Arial" w:hAnsi="Arial" w:cs="Arial"/>
          <w:sz w:val="22"/>
          <w:szCs w:val="22"/>
        </w:rPr>
        <w:t>5</w:t>
      </w:r>
      <w:r w:rsidR="000E06D7" w:rsidRPr="007F1924">
        <w:rPr>
          <w:rFonts w:ascii="Arial" w:hAnsi="Arial" w:cs="Arial"/>
          <w:sz w:val="22"/>
          <w:szCs w:val="22"/>
        </w:rPr>
        <w:t xml:space="preserve"> </w:t>
      </w:r>
      <w:ins w:id="115" w:author="Telematica" w:date="2014-06-12T13:26:00Z">
        <w:r w:rsidR="007D7ACE">
          <w:rPr>
            <w:rFonts w:ascii="Arial" w:hAnsi="Arial" w:cs="Arial"/>
            <w:sz w:val="22"/>
            <w:szCs w:val="22"/>
          </w:rPr>
          <w:t xml:space="preserve">se </w:t>
        </w:r>
      </w:ins>
      <w:ins w:id="116" w:author="Telematica" w:date="2014-06-12T13:27:00Z">
        <w:r w:rsidR="007D7ACE">
          <w:rPr>
            <w:rFonts w:ascii="Arial" w:hAnsi="Arial" w:cs="Arial"/>
            <w:sz w:val="22"/>
            <w:szCs w:val="22"/>
          </w:rPr>
          <w:t>presenta</w:t>
        </w:r>
      </w:ins>
      <w:del w:id="117" w:author="Telematica" w:date="2014-06-12T13:27:00Z">
        <w:r w:rsidR="000E06D7" w:rsidRPr="007F1924" w:rsidDel="007D7ACE">
          <w:rPr>
            <w:rFonts w:ascii="Arial" w:hAnsi="Arial" w:cs="Arial"/>
            <w:sz w:val="22"/>
            <w:szCs w:val="22"/>
          </w:rPr>
          <w:delText>muestra</w:delText>
        </w:r>
      </w:del>
      <w:r w:rsidR="00C45EEE" w:rsidRPr="007F1924">
        <w:rPr>
          <w:rFonts w:ascii="Arial" w:hAnsi="Arial" w:cs="Arial"/>
          <w:sz w:val="22"/>
          <w:szCs w:val="22"/>
        </w:rPr>
        <w:t xml:space="preserve"> la página de inicio </w:t>
      </w:r>
      <w:del w:id="118" w:author="Telematica" w:date="2014-06-12T13:27:00Z">
        <w:r w:rsidR="00C45EEE" w:rsidRPr="007F1924" w:rsidDel="007D7ACE">
          <w:rPr>
            <w:rFonts w:ascii="Arial" w:hAnsi="Arial" w:cs="Arial"/>
            <w:sz w:val="22"/>
            <w:szCs w:val="22"/>
          </w:rPr>
          <w:delText>que t</w:delText>
        </w:r>
        <w:r w:rsidR="00F17468" w:rsidDel="007D7ACE">
          <w:rPr>
            <w:rFonts w:ascii="Arial" w:hAnsi="Arial" w:cs="Arial"/>
            <w:sz w:val="22"/>
            <w:szCs w:val="22"/>
          </w:rPr>
          <w:delText>iene</w:delText>
        </w:r>
      </w:del>
      <w:ins w:id="119" w:author="Telematica" w:date="2014-06-12T13:27:00Z">
        <w:r w:rsidR="007D7ACE">
          <w:rPr>
            <w:rFonts w:ascii="Arial" w:hAnsi="Arial" w:cs="Arial"/>
            <w:sz w:val="22"/>
            <w:szCs w:val="22"/>
          </w:rPr>
          <w:t>de la Plataforma e-Learning</w:t>
        </w:r>
      </w:ins>
      <w:r w:rsidR="00C45EEE" w:rsidRPr="007F1924">
        <w:rPr>
          <w:rFonts w:ascii="Arial" w:hAnsi="Arial" w:cs="Arial"/>
          <w:sz w:val="22"/>
          <w:szCs w:val="22"/>
        </w:rPr>
        <w:t>. N</w:t>
      </w:r>
      <w:r w:rsidR="004740CC" w:rsidRPr="007F1924">
        <w:rPr>
          <w:rFonts w:ascii="Arial" w:hAnsi="Arial" w:cs="Arial"/>
          <w:sz w:val="22"/>
          <w:szCs w:val="22"/>
        </w:rPr>
        <w:t>o obstante, no mostrar</w:t>
      </w:r>
      <w:r w:rsidR="00C45EEE" w:rsidRPr="007F1924">
        <w:rPr>
          <w:rFonts w:ascii="Arial" w:hAnsi="Arial" w:cs="Arial"/>
          <w:sz w:val="22"/>
          <w:szCs w:val="22"/>
        </w:rPr>
        <w:t>á</w:t>
      </w:r>
      <w:r w:rsidR="004740CC" w:rsidRPr="007F1924">
        <w:rPr>
          <w:rFonts w:ascii="Arial" w:hAnsi="Arial" w:cs="Arial"/>
          <w:sz w:val="22"/>
          <w:szCs w:val="22"/>
        </w:rPr>
        <w:t xml:space="preserve"> ninguna materia en la cual se esté registrad</w:t>
      </w:r>
      <w:ins w:id="120" w:author="Telematica" w:date="2014-06-12T13:27:00Z">
        <w:r w:rsidR="007D7ACE">
          <w:rPr>
            <w:rFonts w:ascii="Arial" w:hAnsi="Arial" w:cs="Arial"/>
            <w:sz w:val="22"/>
            <w:szCs w:val="22"/>
          </w:rPr>
          <w:t>o</w:t>
        </w:r>
      </w:ins>
      <w:del w:id="121" w:author="Telematica" w:date="2014-06-12T13:27:00Z">
        <w:r w:rsidR="004740CC" w:rsidRPr="007F1924" w:rsidDel="007D7ACE">
          <w:rPr>
            <w:rFonts w:ascii="Arial" w:hAnsi="Arial" w:cs="Arial"/>
            <w:sz w:val="22"/>
            <w:szCs w:val="22"/>
          </w:rPr>
          <w:delText>a</w:delText>
        </w:r>
      </w:del>
      <w:r w:rsidR="004740CC" w:rsidRPr="007F1924">
        <w:rPr>
          <w:rFonts w:ascii="Arial" w:hAnsi="Arial" w:cs="Arial"/>
          <w:sz w:val="22"/>
          <w:szCs w:val="22"/>
        </w:rPr>
        <w:t xml:space="preserve"> </w:t>
      </w:r>
      <w:ins w:id="122" w:author="Telematica" w:date="2014-06-12T13:27:00Z">
        <w:r w:rsidR="007D7ACE">
          <w:rPr>
            <w:rFonts w:ascii="Arial" w:hAnsi="Arial" w:cs="Arial"/>
            <w:sz w:val="22"/>
            <w:szCs w:val="22"/>
          </w:rPr>
          <w:t xml:space="preserve">hasta el momento, sólo </w:t>
        </w:r>
      </w:ins>
      <w:del w:id="123" w:author="Telematica" w:date="2014-06-12T13:27:00Z">
        <w:r w:rsidR="004740CC" w:rsidRPr="007F1924" w:rsidDel="007D7ACE">
          <w:rPr>
            <w:rFonts w:ascii="Arial" w:hAnsi="Arial" w:cs="Arial"/>
            <w:sz w:val="22"/>
            <w:szCs w:val="22"/>
          </w:rPr>
          <w:delText xml:space="preserve">porque tan solo </w:delText>
        </w:r>
      </w:del>
      <w:r w:rsidR="004740CC" w:rsidRPr="007F1924">
        <w:rPr>
          <w:rFonts w:ascii="Arial" w:hAnsi="Arial" w:cs="Arial"/>
          <w:sz w:val="22"/>
          <w:szCs w:val="22"/>
        </w:rPr>
        <w:t xml:space="preserve">se ha creado la cuenta. </w:t>
      </w:r>
      <w:r w:rsidR="00D771AC" w:rsidRPr="007F1924">
        <w:rPr>
          <w:rFonts w:ascii="Arial" w:hAnsi="Arial" w:cs="Arial"/>
          <w:sz w:val="22"/>
          <w:szCs w:val="22"/>
        </w:rPr>
        <w:t xml:space="preserve">Si ya se ha </w:t>
      </w:r>
      <w:r w:rsidR="00C45EEE" w:rsidRPr="007F1924">
        <w:rPr>
          <w:rFonts w:ascii="Arial" w:hAnsi="Arial" w:cs="Arial"/>
          <w:sz w:val="22"/>
          <w:szCs w:val="22"/>
        </w:rPr>
        <w:t>matriculado</w:t>
      </w:r>
      <w:r w:rsidR="00D771AC" w:rsidRPr="007F1924">
        <w:rPr>
          <w:rFonts w:ascii="Arial" w:hAnsi="Arial" w:cs="Arial"/>
          <w:sz w:val="22"/>
          <w:szCs w:val="22"/>
        </w:rPr>
        <w:t xml:space="preserve"> en una o más </w:t>
      </w:r>
      <w:del w:id="124" w:author="Telematica" w:date="2014-06-12T13:28:00Z">
        <w:r w:rsidR="00D771AC" w:rsidRPr="007F1924" w:rsidDel="00BF1601">
          <w:rPr>
            <w:rFonts w:ascii="Arial" w:hAnsi="Arial" w:cs="Arial"/>
            <w:sz w:val="22"/>
            <w:szCs w:val="22"/>
          </w:rPr>
          <w:delText xml:space="preserve">de alguna </w:delText>
        </w:r>
      </w:del>
      <w:r w:rsidR="00D771AC" w:rsidRPr="007F1924">
        <w:rPr>
          <w:rFonts w:ascii="Arial" w:hAnsi="Arial" w:cs="Arial"/>
          <w:sz w:val="22"/>
          <w:szCs w:val="22"/>
        </w:rPr>
        <w:t>mat</w:t>
      </w:r>
      <w:r w:rsidR="00F17468">
        <w:rPr>
          <w:rFonts w:ascii="Arial" w:hAnsi="Arial" w:cs="Arial"/>
          <w:sz w:val="22"/>
          <w:szCs w:val="22"/>
        </w:rPr>
        <w:t>eria</w:t>
      </w:r>
      <w:ins w:id="125" w:author="Telematica" w:date="2014-06-12T13:28:00Z">
        <w:r w:rsidR="00BF1601">
          <w:rPr>
            <w:rFonts w:ascii="Arial" w:hAnsi="Arial" w:cs="Arial"/>
            <w:sz w:val="22"/>
            <w:szCs w:val="22"/>
          </w:rPr>
          <w:t>s</w:t>
        </w:r>
      </w:ins>
      <w:r w:rsidR="00F17468">
        <w:rPr>
          <w:rFonts w:ascii="Arial" w:hAnsi="Arial" w:cs="Arial"/>
          <w:sz w:val="22"/>
          <w:szCs w:val="22"/>
        </w:rPr>
        <w:t>, al entrar a é</w:t>
      </w:r>
      <w:r w:rsidR="008C38D8">
        <w:rPr>
          <w:rFonts w:ascii="Arial" w:hAnsi="Arial" w:cs="Arial"/>
          <w:sz w:val="22"/>
          <w:szCs w:val="22"/>
        </w:rPr>
        <w:t xml:space="preserve">sta </w:t>
      </w:r>
      <w:ins w:id="126" w:author="Telematica" w:date="2014-06-12T13:28:00Z">
        <w:r w:rsidR="00BF1601">
          <w:rPr>
            <w:rFonts w:ascii="Arial" w:hAnsi="Arial" w:cs="Arial"/>
            <w:sz w:val="22"/>
            <w:szCs w:val="22"/>
          </w:rPr>
          <w:t xml:space="preserve">página </w:t>
        </w:r>
      </w:ins>
      <w:r w:rsidR="008C38D8">
        <w:rPr>
          <w:rFonts w:ascii="Arial" w:hAnsi="Arial" w:cs="Arial"/>
          <w:sz w:val="22"/>
          <w:szCs w:val="22"/>
        </w:rPr>
        <w:t>se encontrará con su respectivo contenido, c</w:t>
      </w:r>
      <w:r w:rsidR="00D771AC" w:rsidRPr="007F1924">
        <w:rPr>
          <w:rFonts w:ascii="Arial" w:hAnsi="Arial" w:cs="Arial"/>
          <w:sz w:val="22"/>
          <w:szCs w:val="22"/>
        </w:rPr>
        <w:t xml:space="preserve">on el fin de trabajar con material, </w:t>
      </w:r>
      <w:ins w:id="127" w:author="Lanix_XP" w:date="2014-06-13T10:31:00Z">
        <w:r w:rsidR="002B19E3">
          <w:rPr>
            <w:rFonts w:ascii="Arial" w:hAnsi="Arial" w:cs="Arial"/>
            <w:sz w:val="22"/>
            <w:szCs w:val="22"/>
          </w:rPr>
          <w:t>pues tiene las opciones de</w:t>
        </w:r>
      </w:ins>
      <w:del w:id="128" w:author="Lanix_XP" w:date="2014-06-13T10:31:00Z">
        <w:r w:rsidR="00D771AC" w:rsidRPr="007F1924" w:rsidDel="002B19E3">
          <w:rPr>
            <w:rFonts w:ascii="Arial" w:hAnsi="Arial" w:cs="Arial"/>
            <w:sz w:val="22"/>
            <w:szCs w:val="22"/>
          </w:rPr>
          <w:delText>es decir</w:delText>
        </w:r>
      </w:del>
      <w:r w:rsidR="00D771AC" w:rsidRPr="007F1924">
        <w:rPr>
          <w:rFonts w:ascii="Arial" w:hAnsi="Arial" w:cs="Arial"/>
          <w:sz w:val="22"/>
          <w:szCs w:val="22"/>
        </w:rPr>
        <w:t xml:space="preserve">, bajar o subir archivos acordados en clase. Esto es para ofrecer el material a todos los alumnos y </w:t>
      </w:r>
      <w:commentRangeStart w:id="129"/>
      <w:r w:rsidR="00D771AC" w:rsidRPr="007F1924">
        <w:rPr>
          <w:rFonts w:ascii="Arial" w:hAnsi="Arial" w:cs="Arial"/>
          <w:sz w:val="22"/>
          <w:szCs w:val="22"/>
        </w:rPr>
        <w:t>tener un control sobre alguna actividad</w:t>
      </w:r>
      <w:commentRangeEnd w:id="129"/>
      <w:r w:rsidR="002B19E3">
        <w:rPr>
          <w:rStyle w:val="Refdecomentario"/>
        </w:rPr>
        <w:commentReference w:id="129"/>
      </w:r>
      <w:r w:rsidR="00D771AC" w:rsidRPr="007F1924">
        <w:rPr>
          <w:rFonts w:ascii="Arial" w:hAnsi="Arial" w:cs="Arial"/>
          <w:sz w:val="22"/>
          <w:szCs w:val="22"/>
        </w:rPr>
        <w:t>.</w:t>
      </w:r>
    </w:p>
    <w:p w:rsidR="00C45EEE" w:rsidRDefault="007C416F" w:rsidP="00C45EEE">
      <w:pPr>
        <w:ind w:left="360"/>
        <w:jc w:val="center"/>
        <w:rPr>
          <w:rFonts w:ascii="Arial" w:hAnsi="Arial" w:cs="Arial"/>
          <w:sz w:val="16"/>
          <w:szCs w:val="16"/>
        </w:rPr>
      </w:pPr>
      <w:r w:rsidRPr="006059F0">
        <w:rPr>
          <w:rFonts w:ascii="Arial" w:hAnsi="Arial" w:cs="Arial"/>
          <w:sz w:val="16"/>
          <w:szCs w:val="16"/>
        </w:rPr>
        <w:t xml:space="preserve">Figura </w:t>
      </w:r>
      <w:commentRangeStart w:id="130"/>
      <w:r w:rsidR="00FB76A8">
        <w:rPr>
          <w:rFonts w:ascii="Arial" w:hAnsi="Arial" w:cs="Arial"/>
          <w:sz w:val="16"/>
          <w:szCs w:val="16"/>
        </w:rPr>
        <w:t>5</w:t>
      </w:r>
      <w:commentRangeEnd w:id="130"/>
      <w:r w:rsidR="00B32027">
        <w:rPr>
          <w:rStyle w:val="Refdecomentario"/>
        </w:rPr>
        <w:commentReference w:id="130"/>
      </w:r>
      <w:r w:rsidR="00D771AC" w:rsidRPr="006059F0">
        <w:rPr>
          <w:rFonts w:ascii="Arial" w:hAnsi="Arial" w:cs="Arial"/>
          <w:sz w:val="16"/>
          <w:szCs w:val="16"/>
        </w:rPr>
        <w:t xml:space="preserve">. </w:t>
      </w:r>
      <w:r w:rsidR="00D010BB" w:rsidRPr="006059F0">
        <w:rPr>
          <w:rFonts w:ascii="Arial" w:hAnsi="Arial" w:cs="Arial"/>
          <w:sz w:val="16"/>
          <w:szCs w:val="16"/>
        </w:rPr>
        <w:t>Imagen que m</w:t>
      </w:r>
      <w:r w:rsidR="00D771AC" w:rsidRPr="006059F0">
        <w:rPr>
          <w:rFonts w:ascii="Arial" w:hAnsi="Arial" w:cs="Arial"/>
          <w:sz w:val="16"/>
          <w:szCs w:val="16"/>
        </w:rPr>
        <w:t>uestra la pantalla principal al entrar en</w:t>
      </w:r>
      <w:r w:rsidR="00C45EEE" w:rsidRPr="00C45EEE">
        <w:rPr>
          <w:rFonts w:ascii="Arial" w:hAnsi="Arial" w:cs="Arial"/>
          <w:sz w:val="16"/>
          <w:szCs w:val="16"/>
        </w:rPr>
        <w:t xml:space="preserve"> </w:t>
      </w:r>
      <w:r w:rsidR="00C45EEE" w:rsidRPr="006059F0">
        <w:rPr>
          <w:rFonts w:ascii="Arial" w:hAnsi="Arial" w:cs="Arial"/>
          <w:sz w:val="16"/>
          <w:szCs w:val="16"/>
        </w:rPr>
        <w:t>Moodle.</w:t>
      </w:r>
    </w:p>
    <w:p w:rsidR="009C741F" w:rsidRDefault="009C741F" w:rsidP="00C45EEE">
      <w:pPr>
        <w:ind w:left="360"/>
        <w:jc w:val="center"/>
        <w:rPr>
          <w:rFonts w:ascii="Arial" w:hAnsi="Arial" w:cs="Arial"/>
          <w:sz w:val="16"/>
          <w:szCs w:val="16"/>
        </w:rPr>
      </w:pPr>
    </w:p>
    <w:p w:rsidR="00EC6B60" w:rsidRDefault="00EC6B60" w:rsidP="00E96700">
      <w:pPr>
        <w:ind w:left="360"/>
        <w:rPr>
          <w:rFonts w:ascii="Arial" w:hAnsi="Arial" w:cs="Arial"/>
          <w:sz w:val="16"/>
          <w:szCs w:val="16"/>
        </w:rPr>
      </w:pPr>
    </w:p>
    <w:p w:rsidR="00EC6B60" w:rsidRPr="006059F0" w:rsidRDefault="00EC6B60" w:rsidP="00E96700">
      <w:pPr>
        <w:ind w:left="360"/>
        <w:rPr>
          <w:rFonts w:ascii="Arial" w:hAnsi="Arial" w:cs="Arial"/>
          <w:sz w:val="16"/>
          <w:szCs w:val="16"/>
        </w:rPr>
      </w:pPr>
    </w:p>
    <w:p w:rsidR="00D010BB" w:rsidRDefault="002B19E3" w:rsidP="00E96700">
      <w:pPr>
        <w:spacing w:line="360" w:lineRule="auto"/>
        <w:ind w:left="360" w:firstLine="348"/>
        <w:jc w:val="both"/>
        <w:rPr>
          <w:rFonts w:ascii="Arial" w:hAnsi="Arial" w:cs="Arial"/>
          <w:sz w:val="22"/>
          <w:szCs w:val="22"/>
        </w:rPr>
      </w:pPr>
      <w:ins w:id="131" w:author="Lanix_XP" w:date="2014-06-13T10:39:00Z">
        <w:r>
          <w:rPr>
            <w:rFonts w:ascii="Arial" w:hAnsi="Arial" w:cs="Arial"/>
            <w:sz w:val="22"/>
            <w:szCs w:val="22"/>
          </w:rPr>
          <w:t>Al permitirle</w:t>
        </w:r>
      </w:ins>
      <w:ins w:id="132" w:author="Lanix_XP" w:date="2014-06-13T10:40:00Z">
        <w:r>
          <w:rPr>
            <w:rFonts w:ascii="Arial" w:hAnsi="Arial" w:cs="Arial"/>
            <w:sz w:val="22"/>
            <w:szCs w:val="22"/>
          </w:rPr>
          <w:t xml:space="preserve"> al estudiante </w:t>
        </w:r>
        <w:r w:rsidR="00B32027">
          <w:rPr>
            <w:rFonts w:ascii="Arial" w:hAnsi="Arial" w:cs="Arial"/>
            <w:sz w:val="22"/>
            <w:szCs w:val="22"/>
          </w:rPr>
          <w:t>descargar archivos de la plataforma, se evita que el maestro tenga que distribuir el material didáctico a cada estudiante</w:t>
        </w:r>
      </w:ins>
      <w:del w:id="133" w:author="Lanix_XP" w:date="2014-06-13T10:40:00Z">
        <w:r w:rsidR="00F17468" w:rsidDel="00B32027">
          <w:rPr>
            <w:rFonts w:ascii="Arial" w:hAnsi="Arial" w:cs="Arial"/>
            <w:sz w:val="22"/>
            <w:szCs w:val="22"/>
          </w:rPr>
          <w:delText xml:space="preserve">Con </w:delText>
        </w:r>
        <w:r w:rsidR="004740CC" w:rsidRPr="007F1924" w:rsidDel="00B32027">
          <w:rPr>
            <w:rFonts w:ascii="Arial" w:hAnsi="Arial" w:cs="Arial"/>
            <w:sz w:val="22"/>
            <w:szCs w:val="22"/>
          </w:rPr>
          <w:delText xml:space="preserve">esto se </w:delText>
        </w:r>
        <w:r w:rsidR="004740CC" w:rsidRPr="007F1924" w:rsidDel="00B32027">
          <w:rPr>
            <w:rFonts w:ascii="Arial" w:hAnsi="Arial" w:cs="Arial"/>
            <w:sz w:val="22"/>
            <w:szCs w:val="22"/>
          </w:rPr>
          <w:lastRenderedPageBreak/>
          <w:delText>evita pasar el archivo a cada alumno</w:delText>
        </w:r>
      </w:del>
      <w:r w:rsidR="004740CC" w:rsidRPr="007F1924">
        <w:rPr>
          <w:rFonts w:ascii="Arial" w:hAnsi="Arial" w:cs="Arial"/>
          <w:sz w:val="22"/>
          <w:szCs w:val="22"/>
        </w:rPr>
        <w:t xml:space="preserve">, </w:t>
      </w:r>
      <w:ins w:id="134" w:author="Lanix_XP" w:date="2014-06-13T10:41:00Z">
        <w:r w:rsidR="00B32027">
          <w:rPr>
            <w:rFonts w:ascii="Arial" w:hAnsi="Arial" w:cs="Arial"/>
            <w:sz w:val="22"/>
            <w:szCs w:val="22"/>
          </w:rPr>
          <w:t>por lo que el maestro sólo debe</w:t>
        </w:r>
      </w:ins>
      <w:del w:id="135" w:author="Lanix_XP" w:date="2014-06-13T10:41:00Z">
        <w:r w:rsidR="004740CC" w:rsidRPr="007F1924" w:rsidDel="00B32027">
          <w:rPr>
            <w:rFonts w:ascii="Arial" w:hAnsi="Arial" w:cs="Arial"/>
            <w:sz w:val="22"/>
            <w:szCs w:val="22"/>
          </w:rPr>
          <w:delText>ahora solo es</w:delText>
        </w:r>
      </w:del>
      <w:r w:rsidR="004740CC" w:rsidRPr="007F1924">
        <w:rPr>
          <w:rFonts w:ascii="Arial" w:hAnsi="Arial" w:cs="Arial"/>
          <w:sz w:val="22"/>
          <w:szCs w:val="22"/>
        </w:rPr>
        <w:t xml:space="preserve"> subir un archivo</w:t>
      </w:r>
      <w:ins w:id="136" w:author="Lanix_XP" w:date="2014-06-13T10:41:00Z">
        <w:r w:rsidR="00B32027">
          <w:rPr>
            <w:rFonts w:ascii="Arial" w:hAnsi="Arial" w:cs="Arial"/>
            <w:sz w:val="22"/>
            <w:szCs w:val="22"/>
          </w:rPr>
          <w:t>, el cual puede descargarse tantas veces sea requerido y en el momento que los estudiantes lo requieran</w:t>
        </w:r>
      </w:ins>
      <w:del w:id="137" w:author="Lanix_XP" w:date="2014-06-13T10:42:00Z">
        <w:r w:rsidR="004740CC" w:rsidRPr="007F1924" w:rsidDel="00B32027">
          <w:rPr>
            <w:rFonts w:ascii="Arial" w:hAnsi="Arial" w:cs="Arial"/>
            <w:sz w:val="22"/>
            <w:szCs w:val="22"/>
          </w:rPr>
          <w:delText xml:space="preserve"> y puede bajarse cuantas copias se puedan y </w:delText>
        </w:r>
        <w:r w:rsidR="00F17468" w:rsidDel="00B32027">
          <w:rPr>
            <w:rFonts w:ascii="Arial" w:hAnsi="Arial" w:cs="Arial"/>
            <w:sz w:val="22"/>
            <w:szCs w:val="22"/>
          </w:rPr>
          <w:delText>en el momento que a</w:delText>
        </w:r>
        <w:r w:rsidR="004740CC" w:rsidRPr="007F1924" w:rsidDel="00B32027">
          <w:rPr>
            <w:rFonts w:ascii="Arial" w:hAnsi="Arial" w:cs="Arial"/>
            <w:sz w:val="22"/>
            <w:szCs w:val="22"/>
          </w:rPr>
          <w:delText>l alumno le sea más apropiado</w:delText>
        </w:r>
      </w:del>
      <w:r w:rsidR="004740CC" w:rsidRPr="007F1924">
        <w:rPr>
          <w:rFonts w:ascii="Arial" w:hAnsi="Arial" w:cs="Arial"/>
          <w:sz w:val="22"/>
          <w:szCs w:val="22"/>
        </w:rPr>
        <w:t xml:space="preserve">. </w:t>
      </w:r>
      <w:commentRangeStart w:id="138"/>
      <w:r w:rsidR="004740CC" w:rsidRPr="007F1924">
        <w:rPr>
          <w:rFonts w:ascii="Arial" w:hAnsi="Arial" w:cs="Arial"/>
          <w:sz w:val="22"/>
          <w:szCs w:val="22"/>
        </w:rPr>
        <w:t>Esto lo hace un ambiente agradable</w:t>
      </w:r>
      <w:commentRangeEnd w:id="138"/>
      <w:r w:rsidR="00B32027">
        <w:rPr>
          <w:rStyle w:val="Refdecomentario"/>
        </w:rPr>
        <w:commentReference w:id="138"/>
      </w:r>
      <w:r w:rsidR="004740CC" w:rsidRPr="007F1924">
        <w:rPr>
          <w:rFonts w:ascii="Arial" w:hAnsi="Arial" w:cs="Arial"/>
          <w:sz w:val="22"/>
          <w:szCs w:val="22"/>
        </w:rPr>
        <w:t xml:space="preserve"> y lo bueno de las plataformas y su trabajo a distancia.</w:t>
      </w:r>
      <w:r w:rsidR="00D010BB" w:rsidRPr="007F1924">
        <w:rPr>
          <w:rFonts w:ascii="Arial" w:hAnsi="Arial" w:cs="Arial"/>
          <w:sz w:val="22"/>
          <w:szCs w:val="22"/>
        </w:rPr>
        <w:t xml:space="preserve"> En la figura </w:t>
      </w:r>
      <w:r w:rsidR="00D536B7">
        <w:rPr>
          <w:rFonts w:ascii="Arial" w:hAnsi="Arial" w:cs="Arial"/>
          <w:sz w:val="22"/>
          <w:szCs w:val="22"/>
        </w:rPr>
        <w:t>6</w:t>
      </w:r>
      <w:r w:rsidR="009C741F" w:rsidRPr="007F1924">
        <w:rPr>
          <w:rFonts w:ascii="Arial" w:hAnsi="Arial" w:cs="Arial"/>
          <w:sz w:val="22"/>
          <w:szCs w:val="22"/>
        </w:rPr>
        <w:t xml:space="preserve"> </w:t>
      </w:r>
      <w:r w:rsidR="00D010BB" w:rsidRPr="007F1924">
        <w:rPr>
          <w:rFonts w:ascii="Arial" w:hAnsi="Arial" w:cs="Arial"/>
          <w:sz w:val="22"/>
          <w:szCs w:val="22"/>
        </w:rPr>
        <w:t xml:space="preserve">se </w:t>
      </w:r>
      <w:r w:rsidR="00F17468">
        <w:rPr>
          <w:rFonts w:ascii="Arial" w:hAnsi="Arial" w:cs="Arial"/>
          <w:sz w:val="22"/>
          <w:szCs w:val="22"/>
        </w:rPr>
        <w:t>aprecia</w:t>
      </w:r>
      <w:r w:rsidR="00D010BB" w:rsidRPr="007F1924">
        <w:rPr>
          <w:rFonts w:ascii="Arial" w:hAnsi="Arial" w:cs="Arial"/>
          <w:sz w:val="22"/>
          <w:szCs w:val="22"/>
        </w:rPr>
        <w:t>n</w:t>
      </w:r>
      <w:r w:rsidR="004740CC" w:rsidRPr="007F1924">
        <w:rPr>
          <w:rFonts w:ascii="Arial" w:hAnsi="Arial" w:cs="Arial"/>
          <w:sz w:val="22"/>
          <w:szCs w:val="22"/>
        </w:rPr>
        <w:t xml:space="preserve"> algunas de </w:t>
      </w:r>
      <w:r w:rsidR="00D010BB" w:rsidRPr="007F1924">
        <w:rPr>
          <w:rFonts w:ascii="Arial" w:hAnsi="Arial" w:cs="Arial"/>
          <w:sz w:val="22"/>
          <w:szCs w:val="22"/>
        </w:rPr>
        <w:t xml:space="preserve">las características </w:t>
      </w:r>
      <w:r w:rsidR="00BC6FDC">
        <w:rPr>
          <w:rFonts w:ascii="Arial" w:hAnsi="Arial" w:cs="Arial"/>
          <w:noProof/>
          <w:sz w:val="16"/>
          <w:szCs w:val="16"/>
          <w:lang w:eastAsia="es-MX"/>
        </w:rPr>
        <w:drawing>
          <wp:anchor distT="0" distB="0" distL="114300" distR="114300" simplePos="0" relativeHeight="251722752" behindDoc="0" locked="0" layoutInCell="1" allowOverlap="1">
            <wp:simplePos x="0" y="0"/>
            <wp:positionH relativeFrom="column">
              <wp:posOffset>34290</wp:posOffset>
            </wp:positionH>
            <wp:positionV relativeFrom="paragraph">
              <wp:posOffset>622300</wp:posOffset>
            </wp:positionV>
            <wp:extent cx="5400040" cy="2671445"/>
            <wp:effectExtent l="0" t="0" r="0" b="0"/>
            <wp:wrapSquare wrapText="bothSides"/>
            <wp:docPr id="26" name="Imagen 26" descr="C:\Users\SOUCWE\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CWE\Desktop\Sin título.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671445"/>
                    </a:xfrm>
                    <a:prstGeom prst="rect">
                      <a:avLst/>
                    </a:prstGeom>
                    <a:noFill/>
                    <a:ln>
                      <a:noFill/>
                    </a:ln>
                  </pic:spPr>
                </pic:pic>
              </a:graphicData>
            </a:graphic>
          </wp:anchor>
        </w:drawing>
      </w:r>
      <w:r w:rsidR="00D010BB" w:rsidRPr="007F1924">
        <w:rPr>
          <w:rFonts w:ascii="Arial" w:hAnsi="Arial" w:cs="Arial"/>
          <w:sz w:val="22"/>
          <w:szCs w:val="22"/>
        </w:rPr>
        <w:t xml:space="preserve">de la </w:t>
      </w:r>
      <w:commentRangeStart w:id="139"/>
      <w:r w:rsidR="00D010BB" w:rsidRPr="007F1924">
        <w:rPr>
          <w:rFonts w:ascii="Arial" w:hAnsi="Arial" w:cs="Arial"/>
          <w:sz w:val="22"/>
          <w:szCs w:val="22"/>
        </w:rPr>
        <w:t>plataforma web</w:t>
      </w:r>
      <w:commentRangeEnd w:id="139"/>
      <w:r w:rsidR="00B32027">
        <w:rPr>
          <w:rStyle w:val="Refdecomentario"/>
        </w:rPr>
        <w:commentReference w:id="139"/>
      </w:r>
      <w:r w:rsidR="004740CC" w:rsidRPr="007F1924">
        <w:rPr>
          <w:rFonts w:ascii="Arial" w:hAnsi="Arial" w:cs="Arial"/>
          <w:sz w:val="22"/>
          <w:szCs w:val="22"/>
        </w:rPr>
        <w:t>.</w:t>
      </w:r>
    </w:p>
    <w:p w:rsidR="00166B33" w:rsidRPr="006059F0" w:rsidRDefault="00D536B7" w:rsidP="00BC6FDC">
      <w:pPr>
        <w:spacing w:line="360" w:lineRule="auto"/>
        <w:jc w:val="center"/>
        <w:rPr>
          <w:rFonts w:ascii="Arial" w:hAnsi="Arial" w:cs="Arial"/>
          <w:sz w:val="16"/>
          <w:szCs w:val="16"/>
        </w:rPr>
      </w:pPr>
      <w:r>
        <w:rPr>
          <w:rFonts w:ascii="Arial" w:hAnsi="Arial" w:cs="Arial"/>
          <w:sz w:val="16"/>
          <w:szCs w:val="16"/>
        </w:rPr>
        <w:t>Figura 6</w:t>
      </w:r>
      <w:r w:rsidR="00F17468">
        <w:rPr>
          <w:rFonts w:ascii="Arial" w:hAnsi="Arial" w:cs="Arial"/>
          <w:sz w:val="16"/>
          <w:szCs w:val="16"/>
        </w:rPr>
        <w:t xml:space="preserve">. Características de la </w:t>
      </w:r>
      <w:commentRangeStart w:id="140"/>
      <w:r w:rsidR="00F17468">
        <w:rPr>
          <w:rFonts w:ascii="Arial" w:hAnsi="Arial" w:cs="Arial"/>
          <w:sz w:val="16"/>
          <w:szCs w:val="16"/>
        </w:rPr>
        <w:t>plataforma e-learning</w:t>
      </w:r>
      <w:commentRangeEnd w:id="140"/>
      <w:r w:rsidR="00B32027">
        <w:rPr>
          <w:rStyle w:val="Refdecomentario"/>
        </w:rPr>
        <w:commentReference w:id="140"/>
      </w:r>
      <w:r w:rsidR="00F17468">
        <w:rPr>
          <w:rFonts w:ascii="Arial" w:hAnsi="Arial" w:cs="Arial"/>
          <w:sz w:val="16"/>
          <w:szCs w:val="16"/>
        </w:rPr>
        <w:t>.</w:t>
      </w:r>
    </w:p>
    <w:p w:rsidR="00166B33" w:rsidRPr="00EC6B60" w:rsidRDefault="00166B33" w:rsidP="00E96700">
      <w:pPr>
        <w:spacing w:line="360" w:lineRule="auto"/>
        <w:ind w:left="360" w:firstLine="348"/>
        <w:jc w:val="both"/>
        <w:rPr>
          <w:rFonts w:ascii="Arial" w:hAnsi="Arial" w:cs="Arial"/>
          <w:i/>
          <w:sz w:val="16"/>
          <w:szCs w:val="16"/>
        </w:rPr>
      </w:pPr>
    </w:p>
    <w:p w:rsidR="00166B33" w:rsidRPr="007F1924" w:rsidRDefault="00D010BB" w:rsidP="00E96700">
      <w:pPr>
        <w:spacing w:line="360" w:lineRule="auto"/>
        <w:ind w:left="360" w:firstLine="348"/>
        <w:jc w:val="both"/>
        <w:rPr>
          <w:rFonts w:ascii="Arial" w:hAnsi="Arial" w:cs="Arial"/>
          <w:i/>
          <w:sz w:val="22"/>
          <w:szCs w:val="22"/>
        </w:rPr>
      </w:pPr>
      <w:r w:rsidRPr="007F1924">
        <w:rPr>
          <w:rFonts w:ascii="Arial" w:hAnsi="Arial" w:cs="Arial"/>
          <w:i/>
          <w:sz w:val="22"/>
          <w:szCs w:val="22"/>
        </w:rPr>
        <w:t>Características</w:t>
      </w:r>
      <w:r w:rsidR="00166B33" w:rsidRPr="007F1924">
        <w:rPr>
          <w:rFonts w:ascii="Arial" w:hAnsi="Arial" w:cs="Arial"/>
          <w:i/>
          <w:sz w:val="22"/>
          <w:szCs w:val="22"/>
        </w:rPr>
        <w:t xml:space="preserve"> de la </w:t>
      </w:r>
      <w:r w:rsidR="00936241">
        <w:rPr>
          <w:rFonts w:ascii="Arial" w:hAnsi="Arial" w:cs="Arial"/>
          <w:i/>
          <w:sz w:val="22"/>
          <w:szCs w:val="22"/>
        </w:rPr>
        <w:t>plataforma web</w:t>
      </w:r>
      <w:r w:rsidR="00166B33" w:rsidRPr="007F1924">
        <w:rPr>
          <w:rFonts w:ascii="Arial" w:hAnsi="Arial" w:cs="Arial"/>
          <w:i/>
          <w:sz w:val="22"/>
          <w:szCs w:val="22"/>
        </w:rPr>
        <w:t>:</w:t>
      </w:r>
    </w:p>
    <w:p w:rsidR="00166B33" w:rsidRPr="007F1924" w:rsidRDefault="00166B33" w:rsidP="00E96700">
      <w:pPr>
        <w:spacing w:line="360" w:lineRule="auto"/>
        <w:ind w:left="360" w:firstLine="348"/>
        <w:jc w:val="both"/>
        <w:rPr>
          <w:rFonts w:ascii="Arial" w:hAnsi="Arial" w:cs="Arial"/>
          <w:sz w:val="22"/>
          <w:szCs w:val="22"/>
        </w:rPr>
      </w:pPr>
    </w:p>
    <w:p w:rsidR="00166B33" w:rsidRPr="007F1924" w:rsidRDefault="00166B33" w:rsidP="00E96700">
      <w:pPr>
        <w:spacing w:line="360" w:lineRule="auto"/>
        <w:ind w:left="360" w:firstLine="348"/>
        <w:jc w:val="both"/>
        <w:rPr>
          <w:rFonts w:ascii="Arial" w:hAnsi="Arial" w:cs="Arial"/>
          <w:sz w:val="22"/>
          <w:szCs w:val="22"/>
        </w:rPr>
      </w:pPr>
      <w:r w:rsidRPr="007F1924">
        <w:rPr>
          <w:rFonts w:ascii="Arial" w:hAnsi="Arial" w:cs="Arial"/>
          <w:sz w:val="22"/>
          <w:szCs w:val="22"/>
        </w:rPr>
        <w:t>1.-</w:t>
      </w:r>
      <w:r w:rsidRPr="007F1924">
        <w:rPr>
          <w:rFonts w:ascii="Arial" w:hAnsi="Arial" w:cs="Arial"/>
          <w:sz w:val="22"/>
          <w:szCs w:val="22"/>
        </w:rPr>
        <w:tab/>
        <w:t xml:space="preserve">Muestra los usuarios en línea en los últimos </w:t>
      </w:r>
      <w:commentRangeStart w:id="141"/>
      <w:r w:rsidRPr="007F1924">
        <w:rPr>
          <w:rFonts w:ascii="Arial" w:hAnsi="Arial" w:cs="Arial"/>
          <w:sz w:val="22"/>
          <w:szCs w:val="22"/>
        </w:rPr>
        <w:t>5 minutos</w:t>
      </w:r>
      <w:commentRangeEnd w:id="141"/>
      <w:r w:rsidR="00B32027">
        <w:rPr>
          <w:rStyle w:val="Refdecomentario"/>
        </w:rPr>
        <w:commentReference w:id="141"/>
      </w:r>
      <w:r w:rsidR="00936241">
        <w:rPr>
          <w:rFonts w:ascii="Arial" w:hAnsi="Arial" w:cs="Arial"/>
          <w:sz w:val="22"/>
          <w:szCs w:val="22"/>
        </w:rPr>
        <w:t>.</w:t>
      </w:r>
    </w:p>
    <w:p w:rsidR="00166B33" w:rsidRPr="007F1924" w:rsidRDefault="00FA45DE" w:rsidP="00E96700">
      <w:pPr>
        <w:spacing w:line="360" w:lineRule="auto"/>
        <w:ind w:left="360" w:firstLine="348"/>
        <w:jc w:val="both"/>
        <w:rPr>
          <w:rFonts w:ascii="Arial" w:hAnsi="Arial" w:cs="Arial"/>
          <w:sz w:val="22"/>
          <w:szCs w:val="22"/>
        </w:rPr>
      </w:pPr>
      <w:r w:rsidRPr="007F1924">
        <w:rPr>
          <w:rFonts w:ascii="Arial" w:hAnsi="Arial" w:cs="Arial"/>
          <w:sz w:val="22"/>
          <w:szCs w:val="22"/>
        </w:rPr>
        <w:t>2.-</w:t>
      </w:r>
      <w:r w:rsidRPr="007F1924">
        <w:rPr>
          <w:rFonts w:ascii="Arial" w:hAnsi="Arial" w:cs="Arial"/>
          <w:sz w:val="22"/>
          <w:szCs w:val="22"/>
        </w:rPr>
        <w:tab/>
      </w:r>
      <w:r w:rsidR="00A85098">
        <w:rPr>
          <w:rFonts w:ascii="Arial" w:hAnsi="Arial" w:cs="Arial"/>
          <w:sz w:val="22"/>
          <w:szCs w:val="22"/>
        </w:rPr>
        <w:t>Expone</w:t>
      </w:r>
      <w:r w:rsidRPr="007F1924">
        <w:rPr>
          <w:rFonts w:ascii="Arial" w:hAnsi="Arial" w:cs="Arial"/>
          <w:sz w:val="22"/>
          <w:szCs w:val="22"/>
        </w:rPr>
        <w:t xml:space="preserve"> los cursos disponibles</w:t>
      </w:r>
      <w:r w:rsidR="00936241">
        <w:rPr>
          <w:rFonts w:ascii="Arial" w:hAnsi="Arial" w:cs="Arial"/>
          <w:sz w:val="22"/>
          <w:szCs w:val="22"/>
        </w:rPr>
        <w:t>.</w:t>
      </w:r>
    </w:p>
    <w:p w:rsidR="00166B33" w:rsidRPr="007F1924" w:rsidRDefault="00166B33" w:rsidP="00E96700">
      <w:pPr>
        <w:spacing w:line="360" w:lineRule="auto"/>
        <w:ind w:left="1413" w:hanging="705"/>
        <w:jc w:val="both"/>
        <w:rPr>
          <w:rFonts w:ascii="Arial" w:hAnsi="Arial" w:cs="Arial"/>
          <w:sz w:val="22"/>
          <w:szCs w:val="22"/>
        </w:rPr>
      </w:pPr>
      <w:r w:rsidRPr="007F1924">
        <w:rPr>
          <w:rFonts w:ascii="Arial" w:hAnsi="Arial" w:cs="Arial"/>
          <w:sz w:val="22"/>
          <w:szCs w:val="22"/>
        </w:rPr>
        <w:t>3.-</w:t>
      </w:r>
      <w:r w:rsidRPr="007F1924">
        <w:rPr>
          <w:rFonts w:ascii="Arial" w:hAnsi="Arial" w:cs="Arial"/>
          <w:sz w:val="22"/>
          <w:szCs w:val="22"/>
        </w:rPr>
        <w:tab/>
      </w:r>
      <w:commentRangeStart w:id="142"/>
      <w:r w:rsidR="00FA45DE" w:rsidRPr="007F1924">
        <w:rPr>
          <w:rFonts w:ascii="Arial" w:hAnsi="Arial" w:cs="Arial"/>
          <w:sz w:val="22"/>
          <w:szCs w:val="22"/>
        </w:rPr>
        <w:t>Tiene un horario local</w:t>
      </w:r>
      <w:commentRangeEnd w:id="142"/>
      <w:r w:rsidR="00B32027">
        <w:rPr>
          <w:rStyle w:val="Refdecomentario"/>
        </w:rPr>
        <w:commentReference w:id="142"/>
      </w:r>
      <w:r w:rsidR="00FA45DE" w:rsidRPr="007F1924">
        <w:rPr>
          <w:rFonts w:ascii="Arial" w:hAnsi="Arial" w:cs="Arial"/>
          <w:sz w:val="22"/>
          <w:szCs w:val="22"/>
        </w:rPr>
        <w:t>, sirve para subir archivos.</w:t>
      </w:r>
    </w:p>
    <w:p w:rsidR="00166B33" w:rsidRPr="007F1924" w:rsidRDefault="00A85098" w:rsidP="00E96700">
      <w:pPr>
        <w:spacing w:line="360" w:lineRule="auto"/>
        <w:ind w:left="360" w:firstLine="348"/>
        <w:jc w:val="both"/>
        <w:rPr>
          <w:rFonts w:ascii="Arial" w:hAnsi="Arial" w:cs="Arial"/>
          <w:sz w:val="22"/>
          <w:szCs w:val="22"/>
        </w:rPr>
      </w:pPr>
      <w:r>
        <w:rPr>
          <w:rFonts w:ascii="Arial" w:hAnsi="Arial" w:cs="Arial"/>
          <w:sz w:val="22"/>
          <w:szCs w:val="22"/>
        </w:rPr>
        <w:t>4.-</w:t>
      </w:r>
      <w:r>
        <w:rPr>
          <w:rFonts w:ascii="Arial" w:hAnsi="Arial" w:cs="Arial"/>
          <w:sz w:val="22"/>
          <w:szCs w:val="22"/>
        </w:rPr>
        <w:tab/>
        <w:t>Muestra a</w:t>
      </w:r>
      <w:r w:rsidR="00166B33" w:rsidRPr="007F1924">
        <w:rPr>
          <w:rFonts w:ascii="Arial" w:hAnsi="Arial" w:cs="Arial"/>
          <w:sz w:val="22"/>
          <w:szCs w:val="22"/>
        </w:rPr>
        <w:t xml:space="preserve">l  usuario </w:t>
      </w:r>
      <w:commentRangeStart w:id="143"/>
      <w:r w:rsidR="00166B33" w:rsidRPr="007F1924">
        <w:rPr>
          <w:rFonts w:ascii="Arial" w:hAnsi="Arial" w:cs="Arial"/>
          <w:sz w:val="22"/>
          <w:szCs w:val="22"/>
        </w:rPr>
        <w:t>Logeado</w:t>
      </w:r>
      <w:commentRangeEnd w:id="143"/>
      <w:r w:rsidR="00B32027">
        <w:rPr>
          <w:rStyle w:val="Refdecomentario"/>
        </w:rPr>
        <w:commentReference w:id="143"/>
      </w:r>
      <w:r w:rsidR="00FA45DE" w:rsidRPr="007F1924">
        <w:rPr>
          <w:rFonts w:ascii="Arial" w:hAnsi="Arial" w:cs="Arial"/>
          <w:sz w:val="22"/>
          <w:szCs w:val="22"/>
        </w:rPr>
        <w:t xml:space="preserve"> y una opción </w:t>
      </w:r>
      <w:r>
        <w:rPr>
          <w:rFonts w:ascii="Arial" w:hAnsi="Arial" w:cs="Arial"/>
          <w:sz w:val="22"/>
          <w:szCs w:val="22"/>
        </w:rPr>
        <w:t>p</w:t>
      </w:r>
      <w:r w:rsidR="00FA45DE" w:rsidRPr="007F1924">
        <w:rPr>
          <w:rFonts w:ascii="Arial" w:hAnsi="Arial" w:cs="Arial"/>
          <w:sz w:val="22"/>
          <w:szCs w:val="22"/>
        </w:rPr>
        <w:t>ara salir.</w:t>
      </w:r>
      <w:r>
        <w:rPr>
          <w:rFonts w:ascii="Arial" w:hAnsi="Arial" w:cs="Arial"/>
          <w:sz w:val="22"/>
          <w:szCs w:val="22"/>
        </w:rPr>
        <w:t xml:space="preserve"> </w:t>
      </w:r>
    </w:p>
    <w:p w:rsidR="00166B33" w:rsidRPr="007F1924" w:rsidRDefault="00FA45DE" w:rsidP="00936241">
      <w:pPr>
        <w:spacing w:line="360" w:lineRule="auto"/>
        <w:ind w:left="1413" w:hanging="705"/>
        <w:jc w:val="both"/>
        <w:rPr>
          <w:rFonts w:ascii="Arial" w:hAnsi="Arial" w:cs="Arial"/>
          <w:sz w:val="22"/>
          <w:szCs w:val="22"/>
        </w:rPr>
      </w:pPr>
      <w:r w:rsidRPr="007F1924">
        <w:rPr>
          <w:rFonts w:ascii="Arial" w:hAnsi="Arial" w:cs="Arial"/>
          <w:sz w:val="22"/>
          <w:szCs w:val="22"/>
        </w:rPr>
        <w:t xml:space="preserve">5.- </w:t>
      </w:r>
      <w:r w:rsidRPr="007F1924">
        <w:rPr>
          <w:rFonts w:ascii="Arial" w:hAnsi="Arial" w:cs="Arial"/>
          <w:sz w:val="22"/>
          <w:szCs w:val="22"/>
        </w:rPr>
        <w:tab/>
      </w:r>
      <w:r w:rsidR="00A85098">
        <w:rPr>
          <w:rFonts w:ascii="Arial" w:hAnsi="Arial" w:cs="Arial"/>
          <w:sz w:val="22"/>
          <w:szCs w:val="22"/>
        </w:rPr>
        <w:t>Public</w:t>
      </w:r>
      <w:r w:rsidRPr="007F1924">
        <w:rPr>
          <w:rFonts w:ascii="Arial" w:hAnsi="Arial" w:cs="Arial"/>
          <w:sz w:val="22"/>
          <w:szCs w:val="22"/>
        </w:rPr>
        <w:t xml:space="preserve">a un calendario, </w:t>
      </w:r>
      <w:r w:rsidR="00A85098">
        <w:rPr>
          <w:rFonts w:ascii="Arial" w:hAnsi="Arial" w:cs="Arial"/>
          <w:sz w:val="22"/>
          <w:szCs w:val="22"/>
        </w:rPr>
        <w:t xml:space="preserve">que </w:t>
      </w:r>
      <w:r w:rsidRPr="007F1924">
        <w:rPr>
          <w:rFonts w:ascii="Arial" w:hAnsi="Arial" w:cs="Arial"/>
          <w:sz w:val="22"/>
          <w:szCs w:val="22"/>
        </w:rPr>
        <w:t>sirve para ayudar con las fechas de entrega de trabajos.</w:t>
      </w:r>
    </w:p>
    <w:p w:rsidR="00E96700" w:rsidRPr="006059F0" w:rsidRDefault="00B63958" w:rsidP="00E96700">
      <w:pPr>
        <w:spacing w:line="360" w:lineRule="auto"/>
        <w:ind w:left="360" w:firstLine="348"/>
        <w:jc w:val="both"/>
        <w:rPr>
          <w:rFonts w:ascii="Arial" w:hAnsi="Arial" w:cs="Arial"/>
          <w:sz w:val="16"/>
          <w:szCs w:val="16"/>
        </w:rPr>
      </w:pPr>
      <w:r w:rsidRPr="006059F0">
        <w:rPr>
          <w:rFonts w:ascii="Arial" w:hAnsi="Arial" w:cs="Arial"/>
          <w:sz w:val="16"/>
          <w:szCs w:val="16"/>
        </w:rPr>
        <w:tab/>
      </w:r>
      <w:r w:rsidRPr="006059F0">
        <w:rPr>
          <w:rFonts w:ascii="Arial" w:hAnsi="Arial" w:cs="Arial"/>
          <w:sz w:val="16"/>
          <w:szCs w:val="16"/>
        </w:rPr>
        <w:tab/>
      </w:r>
      <w:r w:rsidRPr="006059F0">
        <w:rPr>
          <w:rFonts w:ascii="Arial" w:hAnsi="Arial" w:cs="Arial"/>
          <w:sz w:val="16"/>
          <w:szCs w:val="16"/>
        </w:rPr>
        <w:tab/>
      </w:r>
      <w:r w:rsidRPr="006059F0">
        <w:rPr>
          <w:rFonts w:ascii="Arial" w:hAnsi="Arial" w:cs="Arial"/>
          <w:sz w:val="16"/>
          <w:szCs w:val="16"/>
        </w:rPr>
        <w:tab/>
      </w:r>
    </w:p>
    <w:p w:rsidR="00CA7291" w:rsidRPr="007F1924" w:rsidRDefault="00936241" w:rsidP="00E96700">
      <w:pPr>
        <w:spacing w:line="360" w:lineRule="auto"/>
        <w:ind w:firstLine="360"/>
        <w:jc w:val="both"/>
        <w:rPr>
          <w:rFonts w:ascii="Arial" w:hAnsi="Arial" w:cs="Arial"/>
          <w:sz w:val="22"/>
          <w:szCs w:val="22"/>
        </w:rPr>
      </w:pPr>
      <w:r>
        <w:rPr>
          <w:rFonts w:ascii="Arial" w:hAnsi="Arial" w:cs="Arial"/>
          <w:sz w:val="22"/>
          <w:szCs w:val="22"/>
        </w:rPr>
        <w:t xml:space="preserve">En general, </w:t>
      </w:r>
      <w:r w:rsidR="004740CC" w:rsidRPr="007F1924">
        <w:rPr>
          <w:rFonts w:ascii="Arial" w:hAnsi="Arial" w:cs="Arial"/>
          <w:sz w:val="22"/>
          <w:szCs w:val="22"/>
        </w:rPr>
        <w:t xml:space="preserve">Moodle puede </w:t>
      </w:r>
      <w:del w:id="144" w:author="Lanix_XP" w:date="2014-06-13T10:45:00Z">
        <w:r w:rsidR="004740CC" w:rsidRPr="007F1924" w:rsidDel="00B32027">
          <w:rPr>
            <w:rFonts w:ascii="Arial" w:hAnsi="Arial" w:cs="Arial"/>
            <w:sz w:val="22"/>
            <w:szCs w:val="22"/>
          </w:rPr>
          <w:delText xml:space="preserve">ser </w:delText>
        </w:r>
      </w:del>
      <w:r w:rsidR="004740CC" w:rsidRPr="007F1924">
        <w:rPr>
          <w:rFonts w:ascii="Arial" w:hAnsi="Arial" w:cs="Arial"/>
          <w:sz w:val="22"/>
          <w:szCs w:val="22"/>
        </w:rPr>
        <w:t>implementa</w:t>
      </w:r>
      <w:ins w:id="145" w:author="Lanix_XP" w:date="2014-06-13T10:45:00Z">
        <w:r w:rsidR="00B32027">
          <w:rPr>
            <w:rFonts w:ascii="Arial" w:hAnsi="Arial" w:cs="Arial"/>
            <w:sz w:val="22"/>
            <w:szCs w:val="22"/>
          </w:rPr>
          <w:t>rse</w:t>
        </w:r>
      </w:ins>
      <w:del w:id="146" w:author="Lanix_XP" w:date="2014-06-13T10:45:00Z">
        <w:r w:rsidR="004740CC" w:rsidRPr="007F1924" w:rsidDel="00B32027">
          <w:rPr>
            <w:rFonts w:ascii="Arial" w:hAnsi="Arial" w:cs="Arial"/>
            <w:sz w:val="22"/>
            <w:szCs w:val="22"/>
          </w:rPr>
          <w:delText>da</w:delText>
        </w:r>
      </w:del>
      <w:r w:rsidR="004740CC" w:rsidRPr="007F1924">
        <w:rPr>
          <w:rFonts w:ascii="Arial" w:hAnsi="Arial" w:cs="Arial"/>
          <w:sz w:val="22"/>
          <w:szCs w:val="22"/>
        </w:rPr>
        <w:t xml:space="preserve"> en cualquier empresa o escuela, siempre y cuando cumpla con </w:t>
      </w:r>
      <w:commentRangeStart w:id="147"/>
      <w:r w:rsidR="004740CC" w:rsidRPr="007F1924">
        <w:rPr>
          <w:rFonts w:ascii="Arial" w:hAnsi="Arial" w:cs="Arial"/>
          <w:sz w:val="22"/>
          <w:szCs w:val="22"/>
        </w:rPr>
        <w:t>todos los requisitos</w:t>
      </w:r>
      <w:commentRangeEnd w:id="147"/>
      <w:r w:rsidR="00B32027">
        <w:rPr>
          <w:rStyle w:val="Refdecomentario"/>
        </w:rPr>
        <w:commentReference w:id="147"/>
      </w:r>
      <w:r w:rsidR="00B63958" w:rsidRPr="007F1924">
        <w:rPr>
          <w:rFonts w:ascii="Arial" w:hAnsi="Arial" w:cs="Arial"/>
          <w:sz w:val="22"/>
          <w:szCs w:val="22"/>
        </w:rPr>
        <w:t xml:space="preserve">, aunque </w:t>
      </w:r>
      <w:r w:rsidR="00D010BB" w:rsidRPr="007F1924">
        <w:rPr>
          <w:rFonts w:ascii="Arial" w:hAnsi="Arial" w:cs="Arial"/>
          <w:sz w:val="22"/>
          <w:szCs w:val="22"/>
        </w:rPr>
        <w:t xml:space="preserve">por </w:t>
      </w:r>
      <w:commentRangeStart w:id="148"/>
      <w:r w:rsidR="00D010BB" w:rsidRPr="007F1924">
        <w:rPr>
          <w:rFonts w:ascii="Arial" w:hAnsi="Arial" w:cs="Arial"/>
          <w:sz w:val="22"/>
          <w:szCs w:val="22"/>
        </w:rPr>
        <w:t xml:space="preserve">sus necesidades </w:t>
      </w:r>
      <w:commentRangeEnd w:id="148"/>
      <w:r w:rsidR="00B32027">
        <w:rPr>
          <w:rStyle w:val="Refdecomentario"/>
        </w:rPr>
        <w:commentReference w:id="148"/>
      </w:r>
      <w:r w:rsidR="00D010BB" w:rsidRPr="007F1924">
        <w:rPr>
          <w:rFonts w:ascii="Arial" w:hAnsi="Arial" w:cs="Arial"/>
          <w:sz w:val="22"/>
          <w:szCs w:val="22"/>
        </w:rPr>
        <w:t>es pref</w:t>
      </w:r>
      <w:r w:rsidR="00B63958" w:rsidRPr="007F1924">
        <w:rPr>
          <w:rFonts w:ascii="Arial" w:hAnsi="Arial" w:cs="Arial"/>
          <w:sz w:val="22"/>
          <w:szCs w:val="22"/>
        </w:rPr>
        <w:t>er</w:t>
      </w:r>
      <w:r w:rsidR="00D010BB" w:rsidRPr="007F1924">
        <w:rPr>
          <w:rFonts w:ascii="Arial" w:hAnsi="Arial" w:cs="Arial"/>
          <w:sz w:val="22"/>
          <w:szCs w:val="22"/>
        </w:rPr>
        <w:t>ible en</w:t>
      </w:r>
      <w:r w:rsidR="00EC6B60" w:rsidRPr="007F1924">
        <w:rPr>
          <w:rFonts w:ascii="Arial" w:hAnsi="Arial" w:cs="Arial"/>
          <w:sz w:val="22"/>
          <w:szCs w:val="22"/>
        </w:rPr>
        <w:t xml:space="preserve"> </w:t>
      </w:r>
      <w:r w:rsidR="00D010BB" w:rsidRPr="007F1924">
        <w:rPr>
          <w:rFonts w:ascii="Arial" w:hAnsi="Arial" w:cs="Arial"/>
          <w:sz w:val="22"/>
          <w:szCs w:val="22"/>
        </w:rPr>
        <w:t>el ámbito académico</w:t>
      </w:r>
      <w:r w:rsidR="00B63958" w:rsidRPr="007F1924">
        <w:rPr>
          <w:rFonts w:ascii="Arial" w:hAnsi="Arial" w:cs="Arial"/>
          <w:sz w:val="22"/>
          <w:szCs w:val="22"/>
        </w:rPr>
        <w:t xml:space="preserve"> teniendo en cuenta </w:t>
      </w:r>
      <w:r w:rsidR="00A85098">
        <w:rPr>
          <w:rFonts w:ascii="Arial" w:hAnsi="Arial" w:cs="Arial"/>
          <w:sz w:val="22"/>
          <w:szCs w:val="22"/>
        </w:rPr>
        <w:t xml:space="preserve">que dispone de </w:t>
      </w:r>
      <w:r w:rsidR="00B63958" w:rsidRPr="007F1924">
        <w:rPr>
          <w:rFonts w:ascii="Arial" w:hAnsi="Arial" w:cs="Arial"/>
          <w:sz w:val="22"/>
          <w:szCs w:val="22"/>
        </w:rPr>
        <w:t xml:space="preserve">una interfaz </w:t>
      </w:r>
      <w:r w:rsidR="00D010BB" w:rsidRPr="007F1924">
        <w:rPr>
          <w:rFonts w:ascii="Arial" w:hAnsi="Arial" w:cs="Arial"/>
          <w:sz w:val="22"/>
          <w:szCs w:val="22"/>
        </w:rPr>
        <w:t xml:space="preserve">adecuada </w:t>
      </w:r>
      <w:r w:rsidR="00B63958" w:rsidRPr="007F1924">
        <w:rPr>
          <w:rFonts w:ascii="Arial" w:hAnsi="Arial" w:cs="Arial"/>
          <w:sz w:val="22"/>
          <w:szCs w:val="22"/>
        </w:rPr>
        <w:t xml:space="preserve">con el usuario </w:t>
      </w:r>
      <w:r w:rsidR="00D010BB" w:rsidRPr="007F1924">
        <w:rPr>
          <w:rFonts w:ascii="Arial" w:hAnsi="Arial" w:cs="Arial"/>
          <w:sz w:val="22"/>
          <w:szCs w:val="22"/>
        </w:rPr>
        <w:t>de tipo estudiante,</w:t>
      </w:r>
      <w:r w:rsidR="00B63958" w:rsidRPr="007F1924">
        <w:rPr>
          <w:rFonts w:ascii="Arial" w:hAnsi="Arial" w:cs="Arial"/>
          <w:sz w:val="22"/>
          <w:szCs w:val="22"/>
        </w:rPr>
        <w:t xml:space="preserve"> </w:t>
      </w:r>
      <w:ins w:id="149" w:author="Lanix_XP" w:date="2014-06-13T10:50:00Z">
        <w:r w:rsidR="009F174A">
          <w:rPr>
            <w:rFonts w:ascii="Arial" w:hAnsi="Arial" w:cs="Arial"/>
            <w:sz w:val="22"/>
            <w:szCs w:val="22"/>
          </w:rPr>
          <w:t xml:space="preserve">pues se le permite visualizar todas sus materias, contenido </w:t>
        </w:r>
      </w:ins>
      <w:ins w:id="150" w:author="Lanix_XP" w:date="2014-06-13T10:51:00Z">
        <w:r w:rsidR="009F174A">
          <w:rPr>
            <w:rFonts w:ascii="Arial" w:hAnsi="Arial" w:cs="Arial"/>
            <w:sz w:val="22"/>
            <w:szCs w:val="22"/>
          </w:rPr>
          <w:t xml:space="preserve">de las mismas </w:t>
        </w:r>
      </w:ins>
      <w:ins w:id="151" w:author="Lanix_XP" w:date="2014-06-13T10:50:00Z">
        <w:r w:rsidR="009F174A">
          <w:rPr>
            <w:rFonts w:ascii="Arial" w:hAnsi="Arial" w:cs="Arial"/>
            <w:sz w:val="22"/>
            <w:szCs w:val="22"/>
          </w:rPr>
          <w:t xml:space="preserve">y material que puede descargar, así </w:t>
        </w:r>
      </w:ins>
      <w:ins w:id="152" w:author="Lanix_XP" w:date="2014-06-13T10:51:00Z">
        <w:r w:rsidR="009F174A">
          <w:rPr>
            <w:rFonts w:ascii="Arial" w:hAnsi="Arial" w:cs="Arial"/>
            <w:sz w:val="22"/>
            <w:szCs w:val="22"/>
          </w:rPr>
          <w:t>como también, tiene la opci</w:t>
        </w:r>
      </w:ins>
      <w:ins w:id="153" w:author="Lanix_XP" w:date="2014-06-13T10:52:00Z">
        <w:r w:rsidR="009F174A">
          <w:rPr>
            <w:rFonts w:ascii="Arial" w:hAnsi="Arial" w:cs="Arial"/>
            <w:sz w:val="22"/>
            <w:szCs w:val="22"/>
          </w:rPr>
          <w:t xml:space="preserve">ón de subir archivos a la plataforma, </w:t>
        </w:r>
      </w:ins>
      <w:ins w:id="154" w:author="Lanix_XP" w:date="2014-06-13T11:06:00Z">
        <w:r w:rsidR="002F6FD5">
          <w:rPr>
            <w:rFonts w:ascii="Arial" w:hAnsi="Arial" w:cs="Arial"/>
            <w:sz w:val="22"/>
            <w:szCs w:val="22"/>
          </w:rPr>
          <w:t>acciones que en otro tipo de ambientes no se pueden realizar</w:t>
        </w:r>
      </w:ins>
      <w:del w:id="155" w:author="Lanix_XP" w:date="2014-06-13T10:52:00Z">
        <w:r w:rsidR="00B63958" w:rsidRPr="007F1924" w:rsidDel="009F174A">
          <w:rPr>
            <w:rFonts w:ascii="Arial" w:hAnsi="Arial" w:cs="Arial"/>
            <w:sz w:val="22"/>
            <w:szCs w:val="22"/>
          </w:rPr>
          <w:delText xml:space="preserve">por el simple hecho de poder encontrar </w:delText>
        </w:r>
        <w:r w:rsidR="00A85098" w:rsidDel="009F174A">
          <w:rPr>
            <w:rFonts w:ascii="Arial" w:hAnsi="Arial" w:cs="Arial"/>
            <w:sz w:val="22"/>
            <w:szCs w:val="22"/>
          </w:rPr>
          <w:delText xml:space="preserve">a </w:delText>
        </w:r>
        <w:r w:rsidR="00B63958" w:rsidRPr="007F1924" w:rsidDel="009F174A">
          <w:rPr>
            <w:rFonts w:ascii="Arial" w:hAnsi="Arial" w:cs="Arial"/>
            <w:sz w:val="22"/>
            <w:szCs w:val="22"/>
          </w:rPr>
          <w:delText>alguna materia y sus archivos o sus planes</w:delText>
        </w:r>
        <w:r w:rsidR="00D010BB" w:rsidRPr="007F1924" w:rsidDel="009F174A">
          <w:rPr>
            <w:rFonts w:ascii="Arial" w:hAnsi="Arial" w:cs="Arial"/>
            <w:sz w:val="22"/>
            <w:szCs w:val="22"/>
          </w:rPr>
          <w:delText xml:space="preserve"> académicos</w:delText>
        </w:r>
        <w:r w:rsidR="00B63958" w:rsidRPr="007F1924" w:rsidDel="009F174A">
          <w:rPr>
            <w:rFonts w:ascii="Arial" w:hAnsi="Arial" w:cs="Arial"/>
            <w:sz w:val="22"/>
            <w:szCs w:val="22"/>
          </w:rPr>
          <w:delText xml:space="preserve"> que el us</w:delText>
        </w:r>
        <w:r w:rsidDel="009F174A">
          <w:rPr>
            <w:rFonts w:ascii="Arial" w:hAnsi="Arial" w:cs="Arial"/>
            <w:sz w:val="22"/>
            <w:szCs w:val="22"/>
          </w:rPr>
          <w:delText>uario desee a diferencia de otro</w:delText>
        </w:r>
        <w:r w:rsidR="00B63958" w:rsidRPr="007F1924" w:rsidDel="009F174A">
          <w:rPr>
            <w:rFonts w:ascii="Arial" w:hAnsi="Arial" w:cs="Arial"/>
            <w:sz w:val="22"/>
            <w:szCs w:val="22"/>
          </w:rPr>
          <w:delText>s</w:delText>
        </w:r>
        <w:r w:rsidR="00A85098" w:rsidDel="009F174A">
          <w:rPr>
            <w:rFonts w:ascii="Arial" w:hAnsi="Arial" w:cs="Arial"/>
            <w:sz w:val="22"/>
            <w:szCs w:val="22"/>
          </w:rPr>
          <w:delText xml:space="preserve"> </w:delText>
        </w:r>
        <w:r w:rsidDel="009F174A">
          <w:rPr>
            <w:rFonts w:ascii="Arial" w:hAnsi="Arial" w:cs="Arial"/>
            <w:sz w:val="22"/>
            <w:szCs w:val="22"/>
          </w:rPr>
          <w:delText>ambientes</w:delText>
        </w:r>
      </w:del>
      <w:r w:rsidR="00B63958" w:rsidRPr="007F1924">
        <w:rPr>
          <w:rFonts w:ascii="Arial" w:hAnsi="Arial" w:cs="Arial"/>
          <w:sz w:val="22"/>
          <w:szCs w:val="22"/>
        </w:rPr>
        <w:t>.</w:t>
      </w:r>
    </w:p>
    <w:p w:rsidR="00E96700" w:rsidRPr="006059F0" w:rsidRDefault="00E96700" w:rsidP="00E96700">
      <w:pPr>
        <w:spacing w:line="360" w:lineRule="auto"/>
        <w:ind w:left="360" w:firstLine="348"/>
        <w:jc w:val="both"/>
        <w:rPr>
          <w:rFonts w:ascii="Arial" w:hAnsi="Arial" w:cs="Arial"/>
          <w:sz w:val="16"/>
          <w:szCs w:val="16"/>
        </w:rPr>
      </w:pPr>
    </w:p>
    <w:p w:rsidR="00CA7291" w:rsidRPr="007F1924" w:rsidRDefault="00CA7291" w:rsidP="009412BD">
      <w:pPr>
        <w:pStyle w:val="Ttulo2"/>
        <w:rPr>
          <w:rFonts w:ascii="Arial" w:hAnsi="Arial" w:cs="Arial"/>
          <w:i/>
          <w:color w:val="auto"/>
          <w:sz w:val="24"/>
          <w:szCs w:val="24"/>
        </w:rPr>
      </w:pPr>
      <w:bookmarkStart w:id="156" w:name="_Toc389243580"/>
      <w:r w:rsidRPr="007F1924">
        <w:rPr>
          <w:rFonts w:ascii="Arial" w:hAnsi="Arial" w:cs="Arial"/>
          <w:i/>
          <w:color w:val="auto"/>
          <w:sz w:val="24"/>
          <w:szCs w:val="24"/>
        </w:rPr>
        <w:t>Educ</w:t>
      </w:r>
      <w:bookmarkEnd w:id="156"/>
    </w:p>
    <w:p w:rsidR="00071F61" w:rsidRPr="007F1924" w:rsidRDefault="00071F61" w:rsidP="00071F61">
      <w:pPr>
        <w:rPr>
          <w:sz w:val="22"/>
          <w:szCs w:val="22"/>
        </w:rPr>
      </w:pPr>
    </w:p>
    <w:p w:rsidR="00CA7291" w:rsidRPr="007F1924" w:rsidRDefault="00CA7291" w:rsidP="00E96700">
      <w:pPr>
        <w:spacing w:line="360" w:lineRule="auto"/>
        <w:jc w:val="both"/>
        <w:rPr>
          <w:rFonts w:ascii="Arial" w:hAnsi="Arial" w:cs="Arial"/>
          <w:sz w:val="22"/>
          <w:szCs w:val="22"/>
        </w:rPr>
      </w:pPr>
      <w:r w:rsidRPr="007F1924">
        <w:rPr>
          <w:rFonts w:ascii="Arial" w:hAnsi="Arial" w:cs="Arial"/>
          <w:sz w:val="22"/>
          <w:szCs w:val="22"/>
        </w:rPr>
        <w:tab/>
      </w:r>
      <w:r w:rsidR="004C1F2B" w:rsidRPr="007F1924">
        <w:rPr>
          <w:rFonts w:ascii="Arial" w:hAnsi="Arial" w:cs="Arial"/>
          <w:sz w:val="22"/>
          <w:szCs w:val="22"/>
        </w:rPr>
        <w:t xml:space="preserve">De acuerdo a lo establecido en el </w:t>
      </w:r>
      <w:del w:id="157" w:author="Lanix_XP" w:date="2014-06-13T11:08:00Z">
        <w:r w:rsidR="004C1F2B" w:rsidRPr="007F1924" w:rsidDel="002F6FD5">
          <w:rPr>
            <w:rFonts w:ascii="Arial" w:hAnsi="Arial" w:cs="Arial"/>
            <w:sz w:val="22"/>
            <w:szCs w:val="22"/>
          </w:rPr>
          <w:delText>Anex</w:delText>
        </w:r>
        <w:r w:rsidR="00FE4A98" w:rsidRPr="007F1924" w:rsidDel="002F6FD5">
          <w:rPr>
            <w:rFonts w:ascii="Arial" w:hAnsi="Arial" w:cs="Arial"/>
            <w:sz w:val="22"/>
            <w:szCs w:val="22"/>
          </w:rPr>
          <w:delText xml:space="preserve">o A </w:delText>
        </w:r>
        <w:r w:rsidR="00F963FB" w:rsidDel="002F6FD5">
          <w:rPr>
            <w:rFonts w:ascii="Arial" w:hAnsi="Arial" w:cs="Arial"/>
            <w:sz w:val="22"/>
            <w:szCs w:val="22"/>
          </w:rPr>
          <w:delText xml:space="preserve">que se encuentra en el </w:delText>
        </w:r>
      </w:del>
      <w:r w:rsidR="00F963FB">
        <w:rPr>
          <w:rFonts w:ascii="Arial" w:hAnsi="Arial" w:cs="Arial"/>
          <w:sz w:val="22"/>
          <w:szCs w:val="22"/>
        </w:rPr>
        <w:t>sitio web de</w:t>
      </w:r>
      <w:r w:rsidR="00D73EF4">
        <w:rPr>
          <w:rFonts w:ascii="Arial" w:hAnsi="Arial" w:cs="Arial"/>
          <w:sz w:val="22"/>
          <w:szCs w:val="22"/>
        </w:rPr>
        <w:t xml:space="preserve"> Educ</w:t>
      </w:r>
      <w:r w:rsidR="0081444A">
        <w:rPr>
          <w:rFonts w:ascii="Arial" w:hAnsi="Arial" w:cs="Arial"/>
          <w:sz w:val="22"/>
          <w:szCs w:val="22"/>
        </w:rPr>
        <w:t xml:space="preserve"> (2011)</w:t>
      </w:r>
      <w:ins w:id="158" w:author="Lanix_XP" w:date="2014-06-13T11:09:00Z">
        <w:r w:rsidR="002F6FD5">
          <w:rPr>
            <w:rFonts w:ascii="Arial" w:hAnsi="Arial" w:cs="Arial"/>
            <w:sz w:val="22"/>
            <w:szCs w:val="22"/>
          </w:rPr>
          <w:t xml:space="preserve"> en la sección del Anexo A</w:t>
        </w:r>
      </w:ins>
      <w:r w:rsidR="008C38D8">
        <w:rPr>
          <w:rFonts w:ascii="Arial" w:hAnsi="Arial" w:cs="Arial"/>
          <w:sz w:val="22"/>
          <w:szCs w:val="22"/>
        </w:rPr>
        <w:t>, l</w:t>
      </w:r>
      <w:r w:rsidRPr="007F1924">
        <w:rPr>
          <w:rFonts w:ascii="Arial" w:hAnsi="Arial" w:cs="Arial"/>
          <w:sz w:val="22"/>
          <w:szCs w:val="22"/>
        </w:rPr>
        <w:t xml:space="preserve">a </w:t>
      </w:r>
      <w:r w:rsidR="008B20C5" w:rsidRPr="007F1924">
        <w:rPr>
          <w:rFonts w:ascii="Arial" w:hAnsi="Arial" w:cs="Arial"/>
          <w:sz w:val="22"/>
          <w:szCs w:val="22"/>
        </w:rPr>
        <w:t>función principal de Educ</w:t>
      </w:r>
      <w:r w:rsidR="004C1F2B" w:rsidRPr="007F1924">
        <w:rPr>
          <w:rFonts w:ascii="Arial" w:hAnsi="Arial" w:cs="Arial"/>
          <w:sz w:val="22"/>
          <w:szCs w:val="22"/>
        </w:rPr>
        <w:t xml:space="preserve"> </w:t>
      </w:r>
      <w:del w:id="159" w:author="Lanix_XP" w:date="2014-06-13T11:09:00Z">
        <w:r w:rsidR="008B20C5" w:rsidRPr="007F1924" w:rsidDel="002F6FD5">
          <w:rPr>
            <w:rFonts w:ascii="Arial" w:hAnsi="Arial" w:cs="Arial"/>
            <w:sz w:val="22"/>
            <w:szCs w:val="22"/>
          </w:rPr>
          <w:delText xml:space="preserve"> </w:delText>
        </w:r>
      </w:del>
      <w:r w:rsidR="008B20C5" w:rsidRPr="007F1924">
        <w:rPr>
          <w:rFonts w:ascii="Arial" w:hAnsi="Arial" w:cs="Arial"/>
          <w:sz w:val="22"/>
          <w:szCs w:val="22"/>
        </w:rPr>
        <w:t xml:space="preserve">es la gestión de los servicios de educación a distancia. </w:t>
      </w:r>
      <w:r w:rsidR="00936241">
        <w:rPr>
          <w:rFonts w:ascii="Arial" w:hAnsi="Arial" w:cs="Arial"/>
          <w:sz w:val="22"/>
          <w:szCs w:val="22"/>
        </w:rPr>
        <w:t>L</w:t>
      </w:r>
      <w:r w:rsidR="008B20C5" w:rsidRPr="007F1924">
        <w:rPr>
          <w:rFonts w:ascii="Arial" w:hAnsi="Arial" w:cs="Arial"/>
          <w:sz w:val="22"/>
          <w:szCs w:val="22"/>
        </w:rPr>
        <w:t xml:space="preserve">a oferta de cursos </w:t>
      </w:r>
      <w:ins w:id="160" w:author="Lanix_XP" w:date="2014-06-13T11:13:00Z">
        <w:r w:rsidR="00313C0F">
          <w:rPr>
            <w:rFonts w:ascii="Arial" w:hAnsi="Arial" w:cs="Arial"/>
            <w:sz w:val="22"/>
            <w:szCs w:val="22"/>
          </w:rPr>
          <w:t xml:space="preserve">las </w:t>
        </w:r>
      </w:ins>
      <w:del w:id="161" w:author="Lanix_XP" w:date="2014-06-13T11:13:00Z">
        <w:r w:rsidR="008B20C5" w:rsidRPr="007F1924" w:rsidDel="00313C0F">
          <w:rPr>
            <w:rFonts w:ascii="Arial" w:hAnsi="Arial" w:cs="Arial"/>
            <w:sz w:val="22"/>
            <w:szCs w:val="22"/>
          </w:rPr>
          <w:delText xml:space="preserve">está dirigida </w:delText>
        </w:r>
      </w:del>
      <w:ins w:id="162" w:author="Lanix_XP" w:date="2014-06-13T11:13:00Z">
        <w:r w:rsidR="00313C0F">
          <w:rPr>
            <w:rFonts w:ascii="Arial" w:hAnsi="Arial" w:cs="Arial"/>
            <w:sz w:val="22"/>
            <w:szCs w:val="22"/>
          </w:rPr>
          <w:t xml:space="preserve">dirige </w:t>
        </w:r>
      </w:ins>
      <w:r w:rsidR="008B20C5" w:rsidRPr="007F1924">
        <w:rPr>
          <w:rFonts w:ascii="Arial" w:hAnsi="Arial" w:cs="Arial"/>
          <w:sz w:val="22"/>
          <w:szCs w:val="22"/>
        </w:rPr>
        <w:t>a profesores, estudiantes y</w:t>
      </w:r>
      <w:del w:id="163" w:author="Lanix_XP" w:date="2014-06-13T11:13:00Z">
        <w:r w:rsidR="008B20C5" w:rsidRPr="007F1924" w:rsidDel="00313C0F">
          <w:rPr>
            <w:rFonts w:ascii="Arial" w:hAnsi="Arial" w:cs="Arial"/>
            <w:sz w:val="22"/>
            <w:szCs w:val="22"/>
          </w:rPr>
          <w:delText xml:space="preserve"> al</w:delText>
        </w:r>
      </w:del>
      <w:r w:rsidR="008B20C5" w:rsidRPr="007F1924">
        <w:rPr>
          <w:rFonts w:ascii="Arial" w:hAnsi="Arial" w:cs="Arial"/>
          <w:sz w:val="22"/>
          <w:szCs w:val="22"/>
        </w:rPr>
        <w:t xml:space="preserve"> público en general, buscando llevar a la comunidad servicios de educación de calidad por métodos alternativos a la educación presencial</w:t>
      </w:r>
      <w:r w:rsidR="00654457" w:rsidRPr="007F1924">
        <w:rPr>
          <w:rFonts w:ascii="Arial" w:hAnsi="Arial" w:cs="Arial"/>
          <w:sz w:val="22"/>
          <w:szCs w:val="22"/>
        </w:rPr>
        <w:t>.</w:t>
      </w:r>
    </w:p>
    <w:p w:rsidR="008B20C5" w:rsidRPr="007F1924" w:rsidRDefault="008B20C5" w:rsidP="00E96700">
      <w:pPr>
        <w:spacing w:line="360" w:lineRule="auto"/>
        <w:jc w:val="both"/>
        <w:rPr>
          <w:rFonts w:ascii="Arial" w:hAnsi="Arial" w:cs="Arial"/>
          <w:sz w:val="22"/>
          <w:szCs w:val="22"/>
        </w:rPr>
      </w:pPr>
    </w:p>
    <w:p w:rsidR="008B20C5" w:rsidRPr="007F1924" w:rsidRDefault="008B20C5" w:rsidP="00E96700">
      <w:pPr>
        <w:spacing w:line="360" w:lineRule="auto"/>
        <w:jc w:val="both"/>
        <w:rPr>
          <w:rFonts w:ascii="Arial" w:hAnsi="Arial" w:cs="Arial"/>
          <w:sz w:val="22"/>
          <w:szCs w:val="22"/>
        </w:rPr>
      </w:pPr>
      <w:r w:rsidRPr="007F1924">
        <w:rPr>
          <w:rFonts w:ascii="Arial" w:hAnsi="Arial" w:cs="Arial"/>
          <w:sz w:val="22"/>
          <w:szCs w:val="22"/>
        </w:rPr>
        <w:tab/>
        <w:t xml:space="preserve">Educ ha desarrollado su modelo educativo e integrado diversas herramientas tecnológicas para estar a la vanguardia en la oferta de servicios de educación a distancia de excelencia, incorporado un equipo robusto de profesionales de probada experiencia en las áreas de la educación y tecnología, teniendo como respaldo la tradición de calidad y el prestigiado liderazgo que la universidad ha logrado en los más variados campos de acción en México y </w:t>
      </w:r>
      <w:commentRangeStart w:id="164"/>
      <w:r w:rsidRPr="007F1924">
        <w:rPr>
          <w:rFonts w:ascii="Arial" w:hAnsi="Arial" w:cs="Arial"/>
          <w:sz w:val="22"/>
          <w:szCs w:val="22"/>
        </w:rPr>
        <w:t>América</w:t>
      </w:r>
      <w:commentRangeEnd w:id="164"/>
      <w:r w:rsidR="00313C0F">
        <w:rPr>
          <w:rStyle w:val="Refdecomentario"/>
        </w:rPr>
        <w:commentReference w:id="164"/>
      </w:r>
      <w:sdt>
        <w:sdtPr>
          <w:rPr>
            <w:rFonts w:ascii="Arial" w:hAnsi="Arial" w:cs="Arial"/>
            <w:sz w:val="22"/>
            <w:szCs w:val="22"/>
          </w:rPr>
          <w:id w:val="-1335767412"/>
          <w:citation/>
        </w:sdtPr>
        <w:sdtContent>
          <w:r w:rsidR="009020F8" w:rsidRPr="007F1924">
            <w:rPr>
              <w:rFonts w:ascii="Arial" w:hAnsi="Arial" w:cs="Arial"/>
              <w:sz w:val="22"/>
              <w:szCs w:val="22"/>
            </w:rPr>
            <w:fldChar w:fldCharType="begin"/>
          </w:r>
          <w:r w:rsidR="00EF5F02">
            <w:rPr>
              <w:rFonts w:ascii="Arial" w:hAnsi="Arial" w:cs="Arial"/>
              <w:sz w:val="22"/>
              <w:szCs w:val="22"/>
            </w:rPr>
            <w:instrText xml:space="preserve">CITATION edu1 \l 2058 </w:instrText>
          </w:r>
          <w:r w:rsidR="009020F8" w:rsidRPr="007F1924">
            <w:rPr>
              <w:rFonts w:ascii="Arial" w:hAnsi="Arial" w:cs="Arial"/>
              <w:sz w:val="22"/>
              <w:szCs w:val="22"/>
            </w:rPr>
            <w:fldChar w:fldCharType="separate"/>
          </w:r>
          <w:r w:rsidR="00EE590A">
            <w:rPr>
              <w:rFonts w:ascii="Arial" w:hAnsi="Arial" w:cs="Arial"/>
              <w:noProof/>
              <w:sz w:val="22"/>
              <w:szCs w:val="22"/>
            </w:rPr>
            <w:t xml:space="preserve"> </w:t>
          </w:r>
          <w:r w:rsidR="00EE590A" w:rsidRPr="00EE590A">
            <w:rPr>
              <w:rFonts w:ascii="Arial" w:hAnsi="Arial" w:cs="Arial"/>
              <w:noProof/>
              <w:sz w:val="22"/>
              <w:szCs w:val="22"/>
            </w:rPr>
            <w:t>(Educ, 2012)</w:t>
          </w:r>
          <w:r w:rsidR="009020F8" w:rsidRPr="007F1924">
            <w:rPr>
              <w:rFonts w:ascii="Arial" w:hAnsi="Arial" w:cs="Arial"/>
              <w:sz w:val="22"/>
              <w:szCs w:val="22"/>
            </w:rPr>
            <w:fldChar w:fldCharType="end"/>
          </w:r>
        </w:sdtContent>
      </w:sdt>
      <w:r w:rsidRPr="007F1924">
        <w:rPr>
          <w:rFonts w:ascii="Arial" w:hAnsi="Arial" w:cs="Arial"/>
          <w:sz w:val="22"/>
          <w:szCs w:val="22"/>
        </w:rPr>
        <w:t>.</w:t>
      </w:r>
    </w:p>
    <w:p w:rsidR="008B20C5" w:rsidRPr="007F1924" w:rsidRDefault="008B20C5" w:rsidP="00E96700">
      <w:pPr>
        <w:spacing w:line="360" w:lineRule="auto"/>
        <w:jc w:val="both"/>
        <w:rPr>
          <w:rFonts w:ascii="Arial" w:hAnsi="Arial" w:cs="Arial"/>
          <w:sz w:val="22"/>
          <w:szCs w:val="22"/>
        </w:rPr>
      </w:pPr>
    </w:p>
    <w:p w:rsidR="008B20C5" w:rsidRPr="007F1924" w:rsidRDefault="008B20C5" w:rsidP="00E96700">
      <w:pPr>
        <w:spacing w:line="360" w:lineRule="auto"/>
        <w:jc w:val="both"/>
        <w:rPr>
          <w:rFonts w:ascii="Arial" w:hAnsi="Arial" w:cs="Arial"/>
          <w:sz w:val="22"/>
          <w:szCs w:val="22"/>
        </w:rPr>
      </w:pPr>
      <w:r w:rsidRPr="007F1924">
        <w:rPr>
          <w:rFonts w:ascii="Arial" w:hAnsi="Arial" w:cs="Arial"/>
          <w:sz w:val="22"/>
          <w:szCs w:val="22"/>
        </w:rPr>
        <w:tab/>
        <w:t>Par</w:t>
      </w:r>
      <w:r w:rsidR="00A85098">
        <w:rPr>
          <w:rFonts w:ascii="Arial" w:hAnsi="Arial" w:cs="Arial"/>
          <w:sz w:val="22"/>
          <w:szCs w:val="22"/>
        </w:rPr>
        <w:t>a entrar a E</w:t>
      </w:r>
      <w:r w:rsidRPr="007F1924">
        <w:rPr>
          <w:rFonts w:ascii="Arial" w:hAnsi="Arial" w:cs="Arial"/>
          <w:sz w:val="22"/>
          <w:szCs w:val="22"/>
        </w:rPr>
        <w:t xml:space="preserve">duc, </w:t>
      </w:r>
      <w:ins w:id="165" w:author="Lanix_XP" w:date="2014-06-13T11:15:00Z">
        <w:r w:rsidR="00313C0F">
          <w:rPr>
            <w:rFonts w:ascii="Arial" w:hAnsi="Arial" w:cs="Arial"/>
            <w:sz w:val="22"/>
            <w:szCs w:val="22"/>
          </w:rPr>
          <w:t>deb</w:t>
        </w:r>
      </w:ins>
      <w:ins w:id="166" w:author="Lanix_XP" w:date="2014-06-13T11:16:00Z">
        <w:r w:rsidR="00313C0F">
          <w:rPr>
            <w:rFonts w:ascii="Arial" w:hAnsi="Arial" w:cs="Arial"/>
            <w:sz w:val="22"/>
            <w:szCs w:val="22"/>
          </w:rPr>
          <w:t>e introducirse</w:t>
        </w:r>
      </w:ins>
      <w:del w:id="167" w:author="Lanix_XP" w:date="2014-06-13T11:16:00Z">
        <w:r w:rsidR="00654457" w:rsidRPr="007F1924" w:rsidDel="00313C0F">
          <w:rPr>
            <w:rFonts w:ascii="Arial" w:hAnsi="Arial" w:cs="Arial"/>
            <w:sz w:val="22"/>
            <w:szCs w:val="22"/>
          </w:rPr>
          <w:delText>poner</w:delText>
        </w:r>
      </w:del>
      <w:r w:rsidR="00654457" w:rsidRPr="007F1924">
        <w:rPr>
          <w:rFonts w:ascii="Arial" w:hAnsi="Arial" w:cs="Arial"/>
          <w:sz w:val="22"/>
          <w:szCs w:val="22"/>
        </w:rPr>
        <w:t xml:space="preserve"> la</w:t>
      </w:r>
      <w:r w:rsidRPr="007F1924">
        <w:rPr>
          <w:rFonts w:ascii="Arial" w:hAnsi="Arial" w:cs="Arial"/>
          <w:sz w:val="22"/>
          <w:szCs w:val="22"/>
        </w:rPr>
        <w:t xml:space="preserve"> dirección </w:t>
      </w:r>
      <w:hyperlink r:id="rId18" w:history="1">
        <w:r w:rsidRPr="007F1924">
          <w:rPr>
            <w:rStyle w:val="Hipervnculo"/>
            <w:rFonts w:ascii="Arial" w:hAnsi="Arial" w:cs="Arial"/>
            <w:sz w:val="22"/>
            <w:szCs w:val="22"/>
          </w:rPr>
          <w:t>http://educ.ucol.mx/</w:t>
        </w:r>
      </w:hyperlink>
      <w:r w:rsidRPr="007F1924">
        <w:rPr>
          <w:rFonts w:ascii="Arial" w:hAnsi="Arial" w:cs="Arial"/>
          <w:sz w:val="22"/>
          <w:szCs w:val="22"/>
        </w:rPr>
        <w:t xml:space="preserve"> en el navegador, </w:t>
      </w:r>
      <w:ins w:id="168" w:author="Lanix_XP" w:date="2014-06-13T11:16:00Z">
        <w:r w:rsidR="00313C0F">
          <w:rPr>
            <w:rFonts w:ascii="Arial" w:hAnsi="Arial" w:cs="Arial"/>
            <w:sz w:val="22"/>
            <w:szCs w:val="22"/>
          </w:rPr>
          <w:t xml:space="preserve">hecho esto, se despliega </w:t>
        </w:r>
      </w:ins>
      <w:del w:id="169" w:author="Lanix_XP" w:date="2014-06-13T11:16:00Z">
        <w:r w:rsidRPr="007F1924" w:rsidDel="00313C0F">
          <w:rPr>
            <w:rFonts w:ascii="Arial" w:hAnsi="Arial" w:cs="Arial"/>
            <w:sz w:val="22"/>
            <w:szCs w:val="22"/>
          </w:rPr>
          <w:delText xml:space="preserve">y </w:delText>
        </w:r>
        <w:r w:rsidR="00C9471C" w:rsidRPr="007F1924" w:rsidDel="00313C0F">
          <w:rPr>
            <w:rFonts w:ascii="Arial" w:hAnsi="Arial" w:cs="Arial"/>
            <w:sz w:val="22"/>
            <w:szCs w:val="22"/>
          </w:rPr>
          <w:delText>mostrará</w:delText>
        </w:r>
        <w:r w:rsidR="00C45EEE" w:rsidRPr="007F1924" w:rsidDel="00313C0F">
          <w:rPr>
            <w:rFonts w:ascii="Arial" w:hAnsi="Arial" w:cs="Arial"/>
            <w:sz w:val="22"/>
            <w:szCs w:val="22"/>
          </w:rPr>
          <w:delText xml:space="preserve"> </w:delText>
        </w:r>
      </w:del>
      <w:r w:rsidR="00C45EEE" w:rsidRPr="007F1924">
        <w:rPr>
          <w:rFonts w:ascii="Arial" w:hAnsi="Arial" w:cs="Arial"/>
          <w:sz w:val="22"/>
          <w:szCs w:val="22"/>
        </w:rPr>
        <w:t>la página de inicio de E</w:t>
      </w:r>
      <w:r w:rsidRPr="007F1924">
        <w:rPr>
          <w:rFonts w:ascii="Arial" w:hAnsi="Arial" w:cs="Arial"/>
          <w:sz w:val="22"/>
          <w:szCs w:val="22"/>
        </w:rPr>
        <w:t xml:space="preserve">duc, como </w:t>
      </w:r>
      <w:ins w:id="170" w:author="Lanix_XP" w:date="2014-06-13T11:16:00Z">
        <w:r w:rsidR="00313C0F">
          <w:rPr>
            <w:rFonts w:ascii="Arial" w:hAnsi="Arial" w:cs="Arial"/>
            <w:sz w:val="22"/>
            <w:szCs w:val="22"/>
          </w:rPr>
          <w:t xml:space="preserve">la que se muestra </w:t>
        </w:r>
      </w:ins>
      <w:del w:id="171" w:author="Lanix_XP" w:date="2014-06-13T11:17:00Z">
        <w:r w:rsidRPr="007F1924" w:rsidDel="00313C0F">
          <w:rPr>
            <w:rFonts w:ascii="Arial" w:hAnsi="Arial" w:cs="Arial"/>
            <w:sz w:val="22"/>
            <w:szCs w:val="22"/>
          </w:rPr>
          <w:delText xml:space="preserve">se </w:delText>
        </w:r>
        <w:r w:rsidR="00C9471C" w:rsidRPr="007F1924" w:rsidDel="00313C0F">
          <w:rPr>
            <w:rFonts w:ascii="Arial" w:hAnsi="Arial" w:cs="Arial"/>
            <w:sz w:val="22"/>
            <w:szCs w:val="22"/>
          </w:rPr>
          <w:delText>observ</w:delText>
        </w:r>
        <w:r w:rsidRPr="007F1924" w:rsidDel="00313C0F">
          <w:rPr>
            <w:rFonts w:ascii="Arial" w:hAnsi="Arial" w:cs="Arial"/>
            <w:sz w:val="22"/>
            <w:szCs w:val="22"/>
          </w:rPr>
          <w:delText xml:space="preserve">a </w:delText>
        </w:r>
      </w:del>
      <w:r w:rsidRPr="007F1924">
        <w:rPr>
          <w:rFonts w:ascii="Arial" w:hAnsi="Arial" w:cs="Arial"/>
          <w:sz w:val="22"/>
          <w:szCs w:val="22"/>
        </w:rPr>
        <w:t xml:space="preserve">en la </w:t>
      </w:r>
      <w:r w:rsidR="00D536B7">
        <w:rPr>
          <w:rFonts w:ascii="Arial" w:hAnsi="Arial" w:cs="Arial"/>
          <w:sz w:val="22"/>
          <w:szCs w:val="22"/>
        </w:rPr>
        <w:t>figura 7</w:t>
      </w:r>
      <w:r w:rsidR="00A02E14" w:rsidRPr="007F1924">
        <w:rPr>
          <w:rFonts w:ascii="Arial" w:hAnsi="Arial" w:cs="Arial"/>
          <w:sz w:val="22"/>
          <w:szCs w:val="22"/>
        </w:rPr>
        <w:t>.</w:t>
      </w:r>
    </w:p>
    <w:p w:rsidR="008B20C5" w:rsidRPr="007F1924" w:rsidRDefault="008B20C5" w:rsidP="00B63958">
      <w:pPr>
        <w:jc w:val="both"/>
        <w:rPr>
          <w:rFonts w:ascii="Arial" w:hAnsi="Arial" w:cs="Arial"/>
          <w:sz w:val="22"/>
          <w:szCs w:val="22"/>
        </w:rPr>
      </w:pPr>
    </w:p>
    <w:p w:rsidR="00EC10C8" w:rsidRPr="006059F0" w:rsidRDefault="00EC10C8" w:rsidP="00B63958">
      <w:pPr>
        <w:jc w:val="both"/>
        <w:rPr>
          <w:rFonts w:ascii="Arial" w:hAnsi="Arial" w:cs="Arial"/>
          <w:sz w:val="16"/>
          <w:szCs w:val="16"/>
        </w:rPr>
      </w:pPr>
      <w:r w:rsidRPr="006059F0">
        <w:rPr>
          <w:rFonts w:ascii="Arial" w:hAnsi="Arial" w:cs="Arial"/>
          <w:noProof/>
          <w:sz w:val="16"/>
          <w:szCs w:val="16"/>
          <w:lang w:eastAsia="es-MX"/>
        </w:rPr>
        <w:drawing>
          <wp:anchor distT="0" distB="0" distL="114300" distR="114300" simplePos="0" relativeHeight="251712512" behindDoc="0" locked="0" layoutInCell="1" allowOverlap="1">
            <wp:simplePos x="0" y="0"/>
            <wp:positionH relativeFrom="column">
              <wp:posOffset>-12700</wp:posOffset>
            </wp:positionH>
            <wp:positionV relativeFrom="paragraph">
              <wp:posOffset>266065</wp:posOffset>
            </wp:positionV>
            <wp:extent cx="5485130" cy="3688715"/>
            <wp:effectExtent l="19050" t="0" r="1270" b="0"/>
            <wp:wrapTopAndBottom/>
            <wp:docPr id="35" name="Imagen 35" descr="C:\Users\Admin\Pictures\inico ed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inico educ.PNG"/>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85130" cy="3688715"/>
                    </a:xfrm>
                    <a:prstGeom prst="rect">
                      <a:avLst/>
                    </a:prstGeom>
                    <a:noFill/>
                    <a:ln>
                      <a:noFill/>
                    </a:ln>
                  </pic:spPr>
                </pic:pic>
              </a:graphicData>
            </a:graphic>
          </wp:anchor>
        </w:drawing>
      </w:r>
    </w:p>
    <w:p w:rsidR="00CA7291" w:rsidRPr="006059F0" w:rsidRDefault="00CA7291" w:rsidP="00B63958">
      <w:pPr>
        <w:jc w:val="both"/>
        <w:rPr>
          <w:rFonts w:ascii="Arial" w:hAnsi="Arial" w:cs="Arial"/>
          <w:sz w:val="16"/>
          <w:szCs w:val="16"/>
        </w:rPr>
      </w:pPr>
    </w:p>
    <w:p w:rsidR="00CA7291" w:rsidRPr="006059F0" w:rsidRDefault="00D536B7" w:rsidP="00D73EF4">
      <w:pPr>
        <w:jc w:val="center"/>
        <w:rPr>
          <w:rFonts w:ascii="Arial" w:hAnsi="Arial" w:cs="Arial"/>
          <w:sz w:val="16"/>
          <w:szCs w:val="16"/>
        </w:rPr>
      </w:pPr>
      <w:r>
        <w:rPr>
          <w:rFonts w:ascii="Arial" w:hAnsi="Arial" w:cs="Arial"/>
          <w:sz w:val="16"/>
          <w:szCs w:val="16"/>
        </w:rPr>
        <w:t>Figura 7</w:t>
      </w:r>
      <w:r w:rsidR="00EC10C8" w:rsidRPr="006059F0">
        <w:rPr>
          <w:rFonts w:ascii="Arial" w:hAnsi="Arial" w:cs="Arial"/>
          <w:sz w:val="16"/>
          <w:szCs w:val="16"/>
        </w:rPr>
        <w:t xml:space="preserve">. Imagen de Inicio de </w:t>
      </w:r>
      <w:r w:rsidR="00C9471C" w:rsidRPr="006059F0">
        <w:rPr>
          <w:rFonts w:ascii="Arial" w:hAnsi="Arial" w:cs="Arial"/>
          <w:sz w:val="16"/>
          <w:szCs w:val="16"/>
        </w:rPr>
        <w:t>la plataforma E</w:t>
      </w:r>
      <w:r w:rsidR="00EC10C8" w:rsidRPr="006059F0">
        <w:rPr>
          <w:rFonts w:ascii="Arial" w:hAnsi="Arial" w:cs="Arial"/>
          <w:sz w:val="16"/>
          <w:szCs w:val="16"/>
        </w:rPr>
        <w:t>duc</w:t>
      </w:r>
      <w:r w:rsidR="00654457">
        <w:rPr>
          <w:rFonts w:ascii="Arial" w:hAnsi="Arial" w:cs="Arial"/>
          <w:sz w:val="16"/>
          <w:szCs w:val="16"/>
        </w:rPr>
        <w:t>.</w:t>
      </w:r>
    </w:p>
    <w:p w:rsidR="00EC10C8" w:rsidRPr="006059F0" w:rsidRDefault="007F1924" w:rsidP="007F1924">
      <w:pPr>
        <w:tabs>
          <w:tab w:val="left" w:pos="1866"/>
        </w:tabs>
        <w:jc w:val="both"/>
        <w:rPr>
          <w:rFonts w:ascii="Arial" w:hAnsi="Arial" w:cs="Arial"/>
          <w:sz w:val="16"/>
          <w:szCs w:val="16"/>
        </w:rPr>
      </w:pPr>
      <w:r>
        <w:rPr>
          <w:rFonts w:ascii="Arial" w:hAnsi="Arial" w:cs="Arial"/>
          <w:sz w:val="16"/>
          <w:szCs w:val="16"/>
        </w:rPr>
        <w:tab/>
      </w:r>
    </w:p>
    <w:p w:rsidR="00EC10C8" w:rsidRPr="006059F0" w:rsidRDefault="00EC10C8" w:rsidP="00A02E14">
      <w:pPr>
        <w:spacing w:line="360" w:lineRule="auto"/>
        <w:jc w:val="both"/>
        <w:rPr>
          <w:rFonts w:ascii="Arial" w:hAnsi="Arial" w:cs="Arial"/>
          <w:sz w:val="16"/>
          <w:szCs w:val="16"/>
        </w:rPr>
      </w:pPr>
      <w:r w:rsidRPr="006059F0">
        <w:rPr>
          <w:rFonts w:ascii="Arial" w:hAnsi="Arial" w:cs="Arial"/>
          <w:sz w:val="16"/>
          <w:szCs w:val="16"/>
        </w:rPr>
        <w:lastRenderedPageBreak/>
        <w:tab/>
      </w:r>
    </w:p>
    <w:p w:rsidR="00EC10C8" w:rsidRPr="007F1924" w:rsidRDefault="00EC10C8" w:rsidP="00B611E2">
      <w:pPr>
        <w:spacing w:line="360" w:lineRule="auto"/>
        <w:ind w:firstLine="708"/>
        <w:jc w:val="both"/>
        <w:rPr>
          <w:rFonts w:ascii="Arial" w:hAnsi="Arial" w:cs="Arial"/>
          <w:sz w:val="22"/>
          <w:szCs w:val="22"/>
        </w:rPr>
      </w:pPr>
      <w:r w:rsidRPr="007F1924">
        <w:rPr>
          <w:rFonts w:ascii="Arial" w:hAnsi="Arial" w:cs="Arial"/>
          <w:sz w:val="22"/>
          <w:szCs w:val="22"/>
        </w:rPr>
        <w:t xml:space="preserve">Para entrar a esta plataforma, </w:t>
      </w:r>
      <w:r w:rsidR="00B13215">
        <w:rPr>
          <w:rFonts w:ascii="Arial" w:hAnsi="Arial" w:cs="Arial"/>
          <w:sz w:val="22"/>
          <w:szCs w:val="22"/>
        </w:rPr>
        <w:t xml:space="preserve">el usuario </w:t>
      </w:r>
      <w:del w:id="172" w:author="Lanix_XP" w:date="2014-06-13T11:29:00Z">
        <w:r w:rsidRPr="007F1924" w:rsidDel="00D0138A">
          <w:rPr>
            <w:rFonts w:ascii="Arial" w:hAnsi="Arial" w:cs="Arial"/>
            <w:sz w:val="22"/>
            <w:szCs w:val="22"/>
          </w:rPr>
          <w:delText xml:space="preserve">tiene que </w:delText>
        </w:r>
      </w:del>
      <w:ins w:id="173" w:author="Lanix_XP" w:date="2014-06-13T11:29:00Z">
        <w:r w:rsidR="00D0138A">
          <w:rPr>
            <w:rFonts w:ascii="Arial" w:hAnsi="Arial" w:cs="Arial"/>
            <w:sz w:val="22"/>
            <w:szCs w:val="22"/>
          </w:rPr>
          <w:t xml:space="preserve">debe </w:t>
        </w:r>
      </w:ins>
      <w:r w:rsidRPr="007F1924">
        <w:rPr>
          <w:rFonts w:ascii="Arial" w:hAnsi="Arial" w:cs="Arial"/>
          <w:sz w:val="22"/>
          <w:szCs w:val="22"/>
        </w:rPr>
        <w:t xml:space="preserve">ser </w:t>
      </w:r>
      <w:del w:id="174" w:author="Lanix_XP" w:date="2014-06-13T11:29:00Z">
        <w:r w:rsidRPr="007F1924" w:rsidDel="00D0138A">
          <w:rPr>
            <w:rFonts w:ascii="Arial" w:hAnsi="Arial" w:cs="Arial"/>
            <w:sz w:val="22"/>
            <w:szCs w:val="22"/>
          </w:rPr>
          <w:delText xml:space="preserve">un </w:delText>
        </w:r>
      </w:del>
      <w:r w:rsidRPr="007F1924">
        <w:rPr>
          <w:rFonts w:ascii="Arial" w:hAnsi="Arial" w:cs="Arial"/>
          <w:sz w:val="22"/>
          <w:szCs w:val="22"/>
        </w:rPr>
        <w:t xml:space="preserve">estudiante o trabajador de la UDC, </w:t>
      </w:r>
      <w:ins w:id="175" w:author="Lanix_XP" w:date="2014-06-13T11:29:00Z">
        <w:r w:rsidR="00D0138A">
          <w:rPr>
            <w:rFonts w:ascii="Arial" w:hAnsi="Arial" w:cs="Arial"/>
            <w:sz w:val="22"/>
            <w:szCs w:val="22"/>
          </w:rPr>
          <w:t xml:space="preserve">ya que se requiere </w:t>
        </w:r>
      </w:ins>
      <w:ins w:id="176" w:author="Lanix_XP" w:date="2014-06-13T11:30:00Z">
        <w:r w:rsidR="00D0138A">
          <w:rPr>
            <w:rFonts w:ascii="Arial" w:hAnsi="Arial" w:cs="Arial"/>
            <w:sz w:val="22"/>
            <w:szCs w:val="22"/>
          </w:rPr>
          <w:t xml:space="preserve">ingresar la cuenta de correo institucional y un </w:t>
        </w:r>
      </w:ins>
      <w:del w:id="177" w:author="Lanix_XP" w:date="2014-06-13T11:30:00Z">
        <w:r w:rsidRPr="007F1924" w:rsidDel="00D0138A">
          <w:rPr>
            <w:rFonts w:ascii="Arial" w:hAnsi="Arial" w:cs="Arial"/>
            <w:sz w:val="22"/>
            <w:szCs w:val="22"/>
          </w:rPr>
          <w:delText>porq</w:delText>
        </w:r>
        <w:r w:rsidR="00A85098" w:rsidDel="00D0138A">
          <w:rPr>
            <w:rFonts w:ascii="Arial" w:hAnsi="Arial" w:cs="Arial"/>
            <w:sz w:val="22"/>
            <w:szCs w:val="22"/>
          </w:rPr>
          <w:delText>ue cada estudiante o trabajador</w:delText>
        </w:r>
        <w:r w:rsidRPr="007F1924" w:rsidDel="00D0138A">
          <w:rPr>
            <w:rFonts w:ascii="Arial" w:hAnsi="Arial" w:cs="Arial"/>
            <w:sz w:val="22"/>
            <w:szCs w:val="22"/>
          </w:rPr>
          <w:delText xml:space="preserve"> tiene un correo </w:delText>
        </w:r>
      </w:del>
      <w:r w:rsidRPr="007F1924">
        <w:rPr>
          <w:rFonts w:ascii="Arial" w:hAnsi="Arial" w:cs="Arial"/>
          <w:sz w:val="22"/>
          <w:szCs w:val="22"/>
        </w:rPr>
        <w:t>y</w:t>
      </w:r>
      <w:r w:rsidR="00C45EEE" w:rsidRPr="007F1924">
        <w:rPr>
          <w:rFonts w:ascii="Arial" w:hAnsi="Arial" w:cs="Arial"/>
          <w:sz w:val="22"/>
          <w:szCs w:val="22"/>
        </w:rPr>
        <w:t xml:space="preserve"> un número de cuenta</w:t>
      </w:r>
      <w:r w:rsidR="00A85098">
        <w:rPr>
          <w:rFonts w:ascii="Arial" w:hAnsi="Arial" w:cs="Arial"/>
          <w:sz w:val="22"/>
          <w:szCs w:val="22"/>
        </w:rPr>
        <w:t xml:space="preserve"> </w:t>
      </w:r>
      <w:ins w:id="178" w:author="Lanix_XP" w:date="2014-06-13T11:30:00Z">
        <w:r w:rsidR="00D0138A">
          <w:rPr>
            <w:rFonts w:ascii="Arial" w:hAnsi="Arial" w:cs="Arial"/>
            <w:sz w:val="22"/>
            <w:szCs w:val="22"/>
          </w:rPr>
          <w:t>(para estudiante) o número de trabajador</w:t>
        </w:r>
      </w:ins>
      <w:del w:id="179" w:author="Lanix_XP" w:date="2014-06-13T11:30:00Z">
        <w:r w:rsidR="00A85098" w:rsidDel="00D0138A">
          <w:rPr>
            <w:rFonts w:ascii="Arial" w:hAnsi="Arial" w:cs="Arial"/>
            <w:sz w:val="22"/>
            <w:szCs w:val="22"/>
          </w:rPr>
          <w:delText>de la Universidad</w:delText>
        </w:r>
        <w:r w:rsidR="00B13215" w:rsidDel="00D0138A">
          <w:rPr>
            <w:rFonts w:ascii="Arial" w:hAnsi="Arial" w:cs="Arial"/>
            <w:sz w:val="22"/>
            <w:szCs w:val="22"/>
          </w:rPr>
          <w:delText xml:space="preserve"> que es requisito de este sistema</w:delText>
        </w:r>
      </w:del>
      <w:r w:rsidRPr="007F1924">
        <w:rPr>
          <w:rFonts w:ascii="Arial" w:hAnsi="Arial" w:cs="Arial"/>
          <w:sz w:val="22"/>
          <w:szCs w:val="22"/>
        </w:rPr>
        <w:t>.</w:t>
      </w:r>
    </w:p>
    <w:p w:rsidR="00EC10C8" w:rsidRDefault="00EC10C8" w:rsidP="00A02E14">
      <w:pPr>
        <w:spacing w:line="360" w:lineRule="auto"/>
        <w:jc w:val="both"/>
        <w:rPr>
          <w:rFonts w:ascii="Arial" w:hAnsi="Arial" w:cs="Arial"/>
          <w:sz w:val="22"/>
          <w:szCs w:val="22"/>
        </w:rPr>
      </w:pPr>
    </w:p>
    <w:p w:rsidR="00936241" w:rsidRPr="007F1924" w:rsidRDefault="00936241" w:rsidP="00A02E14">
      <w:pPr>
        <w:spacing w:line="360" w:lineRule="auto"/>
        <w:jc w:val="both"/>
        <w:rPr>
          <w:rFonts w:ascii="Arial" w:hAnsi="Arial" w:cs="Arial"/>
          <w:sz w:val="22"/>
          <w:szCs w:val="22"/>
        </w:rPr>
      </w:pPr>
    </w:p>
    <w:p w:rsidR="00EC10C8" w:rsidRDefault="00D0138A" w:rsidP="00654457">
      <w:pPr>
        <w:spacing w:line="360" w:lineRule="auto"/>
        <w:ind w:firstLine="708"/>
        <w:jc w:val="both"/>
        <w:rPr>
          <w:rFonts w:ascii="Arial" w:hAnsi="Arial" w:cs="Arial"/>
          <w:sz w:val="22"/>
          <w:szCs w:val="22"/>
        </w:rPr>
      </w:pPr>
      <w:ins w:id="180" w:author="Lanix_XP" w:date="2014-06-13T11:31:00Z">
        <w:r>
          <w:rPr>
            <w:rFonts w:ascii="Arial" w:hAnsi="Arial" w:cs="Arial"/>
            <w:sz w:val="22"/>
            <w:szCs w:val="22"/>
          </w:rPr>
          <w:t>Educa t</w:t>
        </w:r>
      </w:ins>
      <w:del w:id="181" w:author="Lanix_XP" w:date="2014-06-13T11:31:00Z">
        <w:r w:rsidR="00EC10C8" w:rsidRPr="007F1924" w:rsidDel="00D0138A">
          <w:rPr>
            <w:rFonts w:ascii="Arial" w:hAnsi="Arial" w:cs="Arial"/>
            <w:sz w:val="22"/>
            <w:szCs w:val="22"/>
          </w:rPr>
          <w:delText>T</w:delText>
        </w:r>
      </w:del>
      <w:r w:rsidR="00EC10C8" w:rsidRPr="007F1924">
        <w:rPr>
          <w:rFonts w:ascii="Arial" w:hAnsi="Arial" w:cs="Arial"/>
          <w:sz w:val="22"/>
          <w:szCs w:val="22"/>
        </w:rPr>
        <w:t xml:space="preserve">ambién cuenta con un sistema de recuperación de contraseña en caso de </w:t>
      </w:r>
      <w:r w:rsidR="00654457" w:rsidRPr="007F1924">
        <w:rPr>
          <w:rFonts w:ascii="Arial" w:hAnsi="Arial" w:cs="Arial"/>
          <w:sz w:val="22"/>
          <w:szCs w:val="22"/>
        </w:rPr>
        <w:t>perderla</w:t>
      </w:r>
      <w:r w:rsidR="00FC1E81" w:rsidRPr="007F1924">
        <w:rPr>
          <w:rFonts w:ascii="Arial" w:hAnsi="Arial" w:cs="Arial"/>
          <w:sz w:val="22"/>
          <w:szCs w:val="22"/>
        </w:rPr>
        <w:t xml:space="preserve">, en la </w:t>
      </w:r>
      <w:r w:rsidR="00A02E14" w:rsidRPr="007F1924">
        <w:rPr>
          <w:rFonts w:ascii="Arial" w:hAnsi="Arial" w:cs="Arial"/>
          <w:sz w:val="22"/>
          <w:szCs w:val="22"/>
        </w:rPr>
        <w:t>figura 8</w:t>
      </w:r>
      <w:r w:rsidR="00EC10C8" w:rsidRPr="007F1924">
        <w:rPr>
          <w:rFonts w:ascii="Arial" w:hAnsi="Arial" w:cs="Arial"/>
          <w:sz w:val="22"/>
          <w:szCs w:val="22"/>
        </w:rPr>
        <w:t xml:space="preserve"> </w:t>
      </w:r>
      <w:ins w:id="182" w:author="Lanix_XP" w:date="2014-06-13T11:31:00Z">
        <w:r>
          <w:rPr>
            <w:rFonts w:ascii="Arial" w:hAnsi="Arial" w:cs="Arial"/>
            <w:sz w:val="22"/>
            <w:szCs w:val="22"/>
          </w:rPr>
          <w:t xml:space="preserve">se </w:t>
        </w:r>
      </w:ins>
      <w:r w:rsidR="00EC10C8" w:rsidRPr="007F1924">
        <w:rPr>
          <w:rFonts w:ascii="Arial" w:hAnsi="Arial" w:cs="Arial"/>
          <w:sz w:val="22"/>
          <w:szCs w:val="22"/>
        </w:rPr>
        <w:t xml:space="preserve">muestra </w:t>
      </w:r>
      <w:ins w:id="183" w:author="Lanix_XP" w:date="2014-06-13T11:31:00Z">
        <w:r>
          <w:rPr>
            <w:rFonts w:ascii="Arial" w:hAnsi="Arial" w:cs="Arial"/>
            <w:sz w:val="22"/>
            <w:szCs w:val="22"/>
          </w:rPr>
          <w:t xml:space="preserve">la página que </w:t>
        </w:r>
      </w:ins>
      <w:ins w:id="184" w:author="Lanix_XP" w:date="2014-06-13T11:32:00Z">
        <w:r>
          <w:rPr>
            <w:rFonts w:ascii="Arial" w:hAnsi="Arial" w:cs="Arial"/>
            <w:sz w:val="22"/>
            <w:szCs w:val="22"/>
          </w:rPr>
          <w:t>se despliega cuando se ha olvidado la contraseña</w:t>
        </w:r>
      </w:ins>
      <w:del w:id="185" w:author="Lanix_XP" w:date="2014-06-13T11:32:00Z">
        <w:r w:rsidR="00936241" w:rsidDel="00D0138A">
          <w:rPr>
            <w:rFonts w:ascii="Arial" w:hAnsi="Arial" w:cs="Arial"/>
            <w:sz w:val="22"/>
            <w:szCs w:val="22"/>
          </w:rPr>
          <w:delText xml:space="preserve">el mensaje </w:delText>
        </w:r>
        <w:r w:rsidR="00A85098" w:rsidDel="00D0138A">
          <w:rPr>
            <w:rFonts w:ascii="Arial" w:hAnsi="Arial" w:cs="Arial"/>
            <w:sz w:val="22"/>
            <w:szCs w:val="22"/>
          </w:rPr>
          <w:delText>“¿Olvidó</w:delText>
        </w:r>
        <w:r w:rsidR="00764C2B" w:rsidRPr="007F1924" w:rsidDel="00D0138A">
          <w:rPr>
            <w:rFonts w:ascii="Arial" w:hAnsi="Arial" w:cs="Arial"/>
            <w:sz w:val="22"/>
            <w:szCs w:val="22"/>
          </w:rPr>
          <w:delText xml:space="preserve"> la contraseña?” en caso de </w:delText>
        </w:r>
        <w:r w:rsidR="00A85098" w:rsidDel="00D0138A">
          <w:rPr>
            <w:rFonts w:ascii="Arial" w:hAnsi="Arial" w:cs="Arial"/>
            <w:sz w:val="22"/>
            <w:szCs w:val="22"/>
          </w:rPr>
          <w:delText>así sea</w:delText>
        </w:r>
      </w:del>
      <w:r w:rsidR="00764C2B" w:rsidRPr="007F1924">
        <w:rPr>
          <w:rFonts w:ascii="Arial" w:hAnsi="Arial" w:cs="Arial"/>
          <w:sz w:val="22"/>
          <w:szCs w:val="22"/>
        </w:rPr>
        <w:t xml:space="preserve">, </w:t>
      </w:r>
      <w:ins w:id="186" w:author="Lanix_XP" w:date="2014-06-13T11:32:00Z">
        <w:r>
          <w:rPr>
            <w:rFonts w:ascii="Arial" w:hAnsi="Arial" w:cs="Arial"/>
            <w:sz w:val="22"/>
            <w:szCs w:val="22"/>
          </w:rPr>
          <w:t>y en tal caso, la información que se solicita para recuperarla.</w:t>
        </w:r>
      </w:ins>
      <w:del w:id="187" w:author="Lanix_XP" w:date="2014-06-13T11:33:00Z">
        <w:r w:rsidR="00A85098" w:rsidDel="00D0138A">
          <w:rPr>
            <w:rFonts w:ascii="Arial" w:hAnsi="Arial" w:cs="Arial"/>
            <w:sz w:val="22"/>
            <w:szCs w:val="22"/>
          </w:rPr>
          <w:delText>se presiona</w:delText>
        </w:r>
        <w:r w:rsidR="00764C2B" w:rsidRPr="007F1924" w:rsidDel="00D0138A">
          <w:rPr>
            <w:rFonts w:ascii="Arial" w:hAnsi="Arial" w:cs="Arial"/>
            <w:sz w:val="22"/>
            <w:szCs w:val="22"/>
          </w:rPr>
          <w:delText xml:space="preserve"> click y </w:delText>
        </w:r>
        <w:r w:rsidR="00A85098" w:rsidDel="00D0138A">
          <w:rPr>
            <w:rFonts w:ascii="Arial" w:hAnsi="Arial" w:cs="Arial"/>
            <w:sz w:val="22"/>
            <w:szCs w:val="22"/>
          </w:rPr>
          <w:delText>se mandará al sistema</w:delText>
        </w:r>
        <w:r w:rsidR="00764C2B" w:rsidRPr="007F1924" w:rsidDel="00D0138A">
          <w:rPr>
            <w:rFonts w:ascii="Arial" w:hAnsi="Arial" w:cs="Arial"/>
            <w:sz w:val="22"/>
            <w:szCs w:val="22"/>
          </w:rPr>
          <w:delText xml:space="preserve"> </w:delText>
        </w:r>
        <w:r w:rsidR="00A85098" w:rsidDel="00D0138A">
          <w:rPr>
            <w:rFonts w:ascii="Arial" w:hAnsi="Arial" w:cs="Arial"/>
            <w:sz w:val="22"/>
            <w:szCs w:val="22"/>
          </w:rPr>
          <w:delText xml:space="preserve">la </w:delText>
        </w:r>
        <w:r w:rsidR="00764C2B" w:rsidRPr="007F1924" w:rsidDel="00D0138A">
          <w:rPr>
            <w:rFonts w:ascii="Arial" w:hAnsi="Arial" w:cs="Arial"/>
            <w:sz w:val="22"/>
            <w:szCs w:val="22"/>
          </w:rPr>
          <w:delText>recuperación co</w:delText>
        </w:r>
        <w:r w:rsidR="00FC1E81" w:rsidRPr="007F1924" w:rsidDel="00D0138A">
          <w:rPr>
            <w:rFonts w:ascii="Arial" w:hAnsi="Arial" w:cs="Arial"/>
            <w:sz w:val="22"/>
            <w:szCs w:val="22"/>
          </w:rPr>
          <w:delText xml:space="preserve">mo se muestra en la </w:delText>
        </w:r>
        <w:r w:rsidR="00F95136" w:rsidDel="00D0138A">
          <w:rPr>
            <w:rFonts w:ascii="Arial" w:hAnsi="Arial" w:cs="Arial"/>
            <w:sz w:val="22"/>
            <w:szCs w:val="22"/>
          </w:rPr>
          <w:delText>figura 8</w:delText>
        </w:r>
      </w:del>
      <w:r w:rsidR="00764C2B" w:rsidRPr="007F1924">
        <w:rPr>
          <w:rFonts w:ascii="Arial" w:hAnsi="Arial" w:cs="Arial"/>
          <w:sz w:val="22"/>
          <w:szCs w:val="22"/>
        </w:rPr>
        <w:t>.</w:t>
      </w:r>
    </w:p>
    <w:p w:rsidR="00936241" w:rsidRPr="007F1924" w:rsidRDefault="00936241" w:rsidP="00654457">
      <w:pPr>
        <w:spacing w:line="360" w:lineRule="auto"/>
        <w:ind w:firstLine="708"/>
        <w:jc w:val="both"/>
        <w:rPr>
          <w:rFonts w:ascii="Arial" w:hAnsi="Arial" w:cs="Arial"/>
          <w:sz w:val="22"/>
          <w:szCs w:val="22"/>
        </w:rPr>
      </w:pPr>
    </w:p>
    <w:p w:rsidR="00764C2B" w:rsidRPr="006059F0" w:rsidRDefault="00764C2B" w:rsidP="00B63958">
      <w:pPr>
        <w:jc w:val="both"/>
        <w:rPr>
          <w:rFonts w:ascii="Arial" w:hAnsi="Arial" w:cs="Arial"/>
          <w:sz w:val="16"/>
          <w:szCs w:val="16"/>
        </w:rPr>
      </w:pPr>
      <w:r w:rsidRPr="006059F0">
        <w:rPr>
          <w:rFonts w:ascii="Arial" w:hAnsi="Arial" w:cs="Arial"/>
          <w:noProof/>
          <w:sz w:val="16"/>
          <w:szCs w:val="16"/>
          <w:lang w:eastAsia="es-MX"/>
        </w:rPr>
        <w:drawing>
          <wp:anchor distT="0" distB="0" distL="114300" distR="114300" simplePos="0" relativeHeight="251714560" behindDoc="0" locked="0" layoutInCell="1" allowOverlap="1">
            <wp:simplePos x="0" y="0"/>
            <wp:positionH relativeFrom="column">
              <wp:posOffset>0</wp:posOffset>
            </wp:positionH>
            <wp:positionV relativeFrom="paragraph">
              <wp:posOffset>177800</wp:posOffset>
            </wp:positionV>
            <wp:extent cx="5609590" cy="4027805"/>
            <wp:effectExtent l="0" t="0" r="0" b="0"/>
            <wp:wrapTopAndBottom/>
            <wp:docPr id="36" name="Imagen 36" descr="C:\Users\Admin\Pictures\passed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passeduc.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9590" cy="4027805"/>
                    </a:xfrm>
                    <a:prstGeom prst="rect">
                      <a:avLst/>
                    </a:prstGeom>
                    <a:noFill/>
                    <a:ln>
                      <a:noFill/>
                    </a:ln>
                  </pic:spPr>
                </pic:pic>
              </a:graphicData>
            </a:graphic>
          </wp:anchor>
        </w:drawing>
      </w:r>
    </w:p>
    <w:p w:rsidR="00EC10C8" w:rsidRPr="006059F0" w:rsidRDefault="00F95136" w:rsidP="00D73EF4">
      <w:pPr>
        <w:jc w:val="center"/>
        <w:rPr>
          <w:rFonts w:ascii="Arial" w:hAnsi="Arial" w:cs="Arial"/>
          <w:sz w:val="16"/>
          <w:szCs w:val="16"/>
        </w:rPr>
      </w:pPr>
      <w:r>
        <w:rPr>
          <w:rFonts w:ascii="Arial" w:hAnsi="Arial" w:cs="Arial"/>
          <w:sz w:val="16"/>
          <w:szCs w:val="16"/>
        </w:rPr>
        <w:t>Figura 8</w:t>
      </w:r>
      <w:r w:rsidR="00764C2B" w:rsidRPr="006059F0">
        <w:rPr>
          <w:rFonts w:ascii="Arial" w:hAnsi="Arial" w:cs="Arial"/>
          <w:sz w:val="16"/>
          <w:szCs w:val="16"/>
        </w:rPr>
        <w:t>.Sistema de recuperación de contraseña e</w:t>
      </w:r>
      <w:r w:rsidR="00A85098">
        <w:rPr>
          <w:rFonts w:ascii="Arial" w:hAnsi="Arial" w:cs="Arial"/>
          <w:sz w:val="16"/>
          <w:szCs w:val="16"/>
        </w:rPr>
        <w:t>n E</w:t>
      </w:r>
      <w:r w:rsidR="00764C2B" w:rsidRPr="006059F0">
        <w:rPr>
          <w:rFonts w:ascii="Arial" w:hAnsi="Arial" w:cs="Arial"/>
          <w:sz w:val="16"/>
          <w:szCs w:val="16"/>
        </w:rPr>
        <w:t>duc.</w:t>
      </w:r>
    </w:p>
    <w:p w:rsidR="00654457" w:rsidRDefault="00654457" w:rsidP="00B63958">
      <w:pPr>
        <w:jc w:val="both"/>
        <w:rPr>
          <w:rFonts w:ascii="Arial" w:hAnsi="Arial" w:cs="Arial"/>
          <w:sz w:val="16"/>
          <w:szCs w:val="16"/>
        </w:rPr>
      </w:pPr>
    </w:p>
    <w:p w:rsidR="00B13215" w:rsidRDefault="00B13215" w:rsidP="00B13215">
      <w:pPr>
        <w:spacing w:after="160" w:line="259" w:lineRule="auto"/>
        <w:rPr>
          <w:rFonts w:ascii="Arial" w:hAnsi="Arial" w:cs="Arial"/>
          <w:sz w:val="22"/>
          <w:szCs w:val="22"/>
        </w:rPr>
      </w:pPr>
    </w:p>
    <w:p w:rsidR="00F97151" w:rsidRPr="00B13215" w:rsidRDefault="00D0138A" w:rsidP="00B13215">
      <w:pPr>
        <w:spacing w:line="360" w:lineRule="auto"/>
        <w:ind w:firstLine="708"/>
        <w:jc w:val="both"/>
        <w:rPr>
          <w:rFonts w:ascii="Arial" w:hAnsi="Arial" w:cs="Arial"/>
          <w:sz w:val="16"/>
          <w:szCs w:val="16"/>
        </w:rPr>
      </w:pPr>
      <w:ins w:id="188" w:author="Lanix_XP" w:date="2014-06-13T11:33:00Z">
        <w:r>
          <w:rPr>
            <w:rFonts w:ascii="Arial" w:hAnsi="Arial" w:cs="Arial"/>
            <w:sz w:val="22"/>
            <w:szCs w:val="22"/>
          </w:rPr>
          <w:t xml:space="preserve">La recuperación de contraseña es muy simple, pues sólo se requiere proporcionar </w:t>
        </w:r>
      </w:ins>
      <w:del w:id="189" w:author="Lanix_XP" w:date="2014-06-13T11:33:00Z">
        <w:r w:rsidR="00764C2B" w:rsidRPr="007F1924" w:rsidDel="00D0138A">
          <w:rPr>
            <w:rFonts w:ascii="Arial" w:hAnsi="Arial" w:cs="Arial"/>
            <w:sz w:val="22"/>
            <w:szCs w:val="22"/>
          </w:rPr>
          <w:delText xml:space="preserve">Funciona tan solo poner </w:delText>
        </w:r>
      </w:del>
      <w:r w:rsidR="00764C2B" w:rsidRPr="007F1924">
        <w:rPr>
          <w:rFonts w:ascii="Arial" w:hAnsi="Arial" w:cs="Arial"/>
          <w:sz w:val="22"/>
          <w:szCs w:val="22"/>
        </w:rPr>
        <w:t xml:space="preserve">el correo electrónico </w:t>
      </w:r>
      <w:ins w:id="190" w:author="Lanix_XP" w:date="2014-06-13T11:33:00Z">
        <w:r>
          <w:rPr>
            <w:rFonts w:ascii="Arial" w:hAnsi="Arial" w:cs="Arial"/>
            <w:sz w:val="22"/>
            <w:szCs w:val="22"/>
          </w:rPr>
          <w:t>de la Universi</w:t>
        </w:r>
      </w:ins>
      <w:ins w:id="191" w:author="Lanix_XP" w:date="2014-06-13T11:34:00Z">
        <w:r>
          <w:rPr>
            <w:rFonts w:ascii="Arial" w:hAnsi="Arial" w:cs="Arial"/>
            <w:sz w:val="22"/>
            <w:szCs w:val="22"/>
          </w:rPr>
          <w:t>dad de Colima (</w:t>
        </w:r>
      </w:ins>
      <w:del w:id="192" w:author="Lanix_XP" w:date="2014-06-13T11:34:00Z">
        <w:r w:rsidR="00764C2B" w:rsidRPr="007F1924" w:rsidDel="00D0138A">
          <w:rPr>
            <w:rFonts w:ascii="Arial" w:hAnsi="Arial" w:cs="Arial"/>
            <w:sz w:val="22"/>
            <w:szCs w:val="22"/>
          </w:rPr>
          <w:delText>que h</w:delText>
        </w:r>
        <w:r w:rsidR="00A85098" w:rsidDel="00D0138A">
          <w:rPr>
            <w:rFonts w:ascii="Arial" w:hAnsi="Arial" w:cs="Arial"/>
            <w:sz w:val="22"/>
            <w:szCs w:val="22"/>
          </w:rPr>
          <w:delText xml:space="preserve">a otorgado la </w:delText>
        </w:r>
      </w:del>
      <w:r w:rsidR="00A85098">
        <w:rPr>
          <w:rFonts w:ascii="Arial" w:hAnsi="Arial" w:cs="Arial"/>
          <w:sz w:val="22"/>
          <w:szCs w:val="22"/>
        </w:rPr>
        <w:t>UDC</w:t>
      </w:r>
      <w:ins w:id="193" w:author="Lanix_XP" w:date="2014-06-13T11:34:00Z">
        <w:r>
          <w:rPr>
            <w:rFonts w:ascii="Arial" w:hAnsi="Arial" w:cs="Arial"/>
            <w:sz w:val="22"/>
            <w:szCs w:val="22"/>
          </w:rPr>
          <w:t>), posterior a lo cual</w:t>
        </w:r>
      </w:ins>
      <w:ins w:id="194" w:author="Lanix_XP" w:date="2014-06-13T11:35:00Z">
        <w:r>
          <w:rPr>
            <w:rFonts w:ascii="Arial" w:hAnsi="Arial" w:cs="Arial"/>
            <w:sz w:val="22"/>
            <w:szCs w:val="22"/>
          </w:rPr>
          <w:t xml:space="preserve">, el sistema </w:t>
        </w:r>
      </w:ins>
      <w:ins w:id="195" w:author="Lanix_XP" w:date="2014-06-13T11:34:00Z">
        <w:r>
          <w:rPr>
            <w:rFonts w:ascii="Arial" w:hAnsi="Arial" w:cs="Arial"/>
            <w:sz w:val="22"/>
            <w:szCs w:val="22"/>
          </w:rPr>
          <w:t xml:space="preserve">envía al correo </w:t>
        </w:r>
        <w:r>
          <w:rPr>
            <w:rFonts w:ascii="Arial" w:hAnsi="Arial" w:cs="Arial"/>
            <w:sz w:val="22"/>
            <w:szCs w:val="22"/>
          </w:rPr>
          <w:lastRenderedPageBreak/>
          <w:t>introducido, las instrucciones para recuperarla</w:t>
        </w:r>
      </w:ins>
      <w:del w:id="196" w:author="Lanix_XP" w:date="2014-06-13T11:34:00Z">
        <w:r w:rsidR="00A85098" w:rsidDel="00D0138A">
          <w:rPr>
            <w:rFonts w:ascii="Arial" w:hAnsi="Arial" w:cs="Arial"/>
            <w:sz w:val="22"/>
            <w:szCs w:val="22"/>
          </w:rPr>
          <w:delText xml:space="preserve"> y posteriormente se enviará</w:delText>
        </w:r>
        <w:r w:rsidR="00F97151" w:rsidRPr="007F1924" w:rsidDel="00D0138A">
          <w:rPr>
            <w:rFonts w:ascii="Arial" w:hAnsi="Arial" w:cs="Arial"/>
            <w:sz w:val="22"/>
            <w:szCs w:val="22"/>
          </w:rPr>
          <w:delText xml:space="preserve"> un correo con la contraseña</w:delText>
        </w:r>
      </w:del>
      <w:r w:rsidR="00F97151" w:rsidRPr="007F1924">
        <w:rPr>
          <w:rFonts w:ascii="Arial" w:hAnsi="Arial" w:cs="Arial"/>
          <w:sz w:val="22"/>
          <w:szCs w:val="22"/>
        </w:rPr>
        <w:t>.</w:t>
      </w:r>
    </w:p>
    <w:p w:rsidR="00936241" w:rsidRDefault="00936241" w:rsidP="00964B0A">
      <w:pPr>
        <w:spacing w:line="360" w:lineRule="auto"/>
        <w:ind w:firstLine="708"/>
        <w:jc w:val="both"/>
        <w:rPr>
          <w:rFonts w:ascii="Arial" w:hAnsi="Arial" w:cs="Arial"/>
          <w:sz w:val="22"/>
          <w:szCs w:val="22"/>
        </w:rPr>
      </w:pPr>
    </w:p>
    <w:p w:rsidR="00F97151" w:rsidRPr="007F1924" w:rsidRDefault="00A85098" w:rsidP="00964B0A">
      <w:pPr>
        <w:spacing w:line="360" w:lineRule="auto"/>
        <w:ind w:firstLine="708"/>
        <w:jc w:val="both"/>
        <w:rPr>
          <w:rFonts w:ascii="Arial" w:hAnsi="Arial" w:cs="Arial"/>
          <w:sz w:val="22"/>
          <w:szCs w:val="22"/>
        </w:rPr>
      </w:pPr>
      <w:r>
        <w:rPr>
          <w:rFonts w:ascii="Arial" w:hAnsi="Arial" w:cs="Arial"/>
          <w:sz w:val="22"/>
          <w:szCs w:val="22"/>
        </w:rPr>
        <w:t>Regresando al LOG IN de E</w:t>
      </w:r>
      <w:r w:rsidR="00F97151" w:rsidRPr="007F1924">
        <w:rPr>
          <w:rFonts w:ascii="Arial" w:hAnsi="Arial" w:cs="Arial"/>
          <w:sz w:val="22"/>
          <w:szCs w:val="22"/>
        </w:rPr>
        <w:t xml:space="preserve">duc, </w:t>
      </w:r>
      <w:ins w:id="197" w:author="Lanix_XP" w:date="2014-06-13T11:35:00Z">
        <w:r w:rsidR="00D0138A">
          <w:rPr>
            <w:rFonts w:ascii="Arial" w:hAnsi="Arial" w:cs="Arial"/>
            <w:sz w:val="22"/>
            <w:szCs w:val="22"/>
          </w:rPr>
          <w:t xml:space="preserve">se requiere </w:t>
        </w:r>
      </w:ins>
      <w:del w:id="198" w:author="Lanix_XP" w:date="2014-06-13T11:35:00Z">
        <w:r w:rsidR="00936241" w:rsidDel="00D0138A">
          <w:rPr>
            <w:rFonts w:ascii="Arial" w:hAnsi="Arial" w:cs="Arial"/>
            <w:sz w:val="22"/>
            <w:szCs w:val="22"/>
          </w:rPr>
          <w:delText xml:space="preserve">se </w:delText>
        </w:r>
      </w:del>
      <w:r w:rsidR="00936241">
        <w:rPr>
          <w:rFonts w:ascii="Arial" w:hAnsi="Arial" w:cs="Arial"/>
          <w:sz w:val="22"/>
          <w:szCs w:val="22"/>
        </w:rPr>
        <w:t>introduc</w:t>
      </w:r>
      <w:ins w:id="199" w:author="Lanix_XP" w:date="2014-06-13T11:35:00Z">
        <w:r w:rsidR="00D0138A">
          <w:rPr>
            <w:rFonts w:ascii="Arial" w:hAnsi="Arial" w:cs="Arial"/>
            <w:sz w:val="22"/>
            <w:szCs w:val="22"/>
          </w:rPr>
          <w:t>ir</w:t>
        </w:r>
      </w:ins>
      <w:del w:id="200" w:author="Lanix_XP" w:date="2014-06-13T11:35:00Z">
        <w:r w:rsidR="00936241" w:rsidDel="00D0138A">
          <w:rPr>
            <w:rFonts w:ascii="Arial" w:hAnsi="Arial" w:cs="Arial"/>
            <w:sz w:val="22"/>
            <w:szCs w:val="22"/>
          </w:rPr>
          <w:delText>e</w:delText>
        </w:r>
      </w:del>
      <w:r w:rsidR="00F97151" w:rsidRPr="007F1924">
        <w:rPr>
          <w:rFonts w:ascii="Arial" w:hAnsi="Arial" w:cs="Arial"/>
          <w:sz w:val="22"/>
          <w:szCs w:val="22"/>
        </w:rPr>
        <w:t xml:space="preserve"> el correo y </w:t>
      </w:r>
      <w:del w:id="201" w:author="Lanix_XP" w:date="2014-06-13T11:35:00Z">
        <w:r w:rsidR="00F97151" w:rsidRPr="007F1924" w:rsidDel="00D0138A">
          <w:rPr>
            <w:rFonts w:ascii="Arial" w:hAnsi="Arial" w:cs="Arial"/>
            <w:sz w:val="22"/>
            <w:szCs w:val="22"/>
          </w:rPr>
          <w:delText xml:space="preserve">su </w:delText>
        </w:r>
      </w:del>
      <w:ins w:id="202" w:author="Lanix_XP" w:date="2014-06-13T11:35:00Z">
        <w:r w:rsidR="00D0138A">
          <w:rPr>
            <w:rFonts w:ascii="Arial" w:hAnsi="Arial" w:cs="Arial"/>
            <w:sz w:val="22"/>
            <w:szCs w:val="22"/>
          </w:rPr>
          <w:t>la</w:t>
        </w:r>
        <w:r w:rsidR="00D0138A" w:rsidRPr="007F1924">
          <w:rPr>
            <w:rFonts w:ascii="Arial" w:hAnsi="Arial" w:cs="Arial"/>
            <w:sz w:val="22"/>
            <w:szCs w:val="22"/>
          </w:rPr>
          <w:t xml:space="preserve"> </w:t>
        </w:r>
      </w:ins>
      <w:r w:rsidR="00F97151" w:rsidRPr="007F1924">
        <w:rPr>
          <w:rFonts w:ascii="Arial" w:hAnsi="Arial" w:cs="Arial"/>
          <w:sz w:val="22"/>
          <w:szCs w:val="22"/>
        </w:rPr>
        <w:t xml:space="preserve">respectiva contraseña, </w:t>
      </w:r>
      <w:ins w:id="203" w:author="Lanix_XP" w:date="2014-06-13T11:35:00Z">
        <w:r w:rsidR="00D0138A">
          <w:rPr>
            <w:rFonts w:ascii="Arial" w:hAnsi="Arial" w:cs="Arial"/>
            <w:sz w:val="22"/>
            <w:szCs w:val="22"/>
          </w:rPr>
          <w:t>datos que el sistema verifica</w:t>
        </w:r>
      </w:ins>
      <w:del w:id="204" w:author="Lanix_XP" w:date="2014-06-13T11:36:00Z">
        <w:r w:rsidR="00936241" w:rsidDel="00D0138A">
          <w:rPr>
            <w:rFonts w:ascii="Arial" w:hAnsi="Arial" w:cs="Arial"/>
            <w:sz w:val="22"/>
            <w:szCs w:val="22"/>
          </w:rPr>
          <w:delText xml:space="preserve">y </w:delText>
        </w:r>
        <w:r w:rsidR="00F97151" w:rsidRPr="007F1924" w:rsidDel="00D0138A">
          <w:rPr>
            <w:rFonts w:ascii="Arial" w:hAnsi="Arial" w:cs="Arial"/>
            <w:sz w:val="22"/>
            <w:szCs w:val="22"/>
          </w:rPr>
          <w:delText xml:space="preserve">el </w:delText>
        </w:r>
        <w:r w:rsidR="00C45EEE" w:rsidRPr="007F1924" w:rsidDel="00D0138A">
          <w:rPr>
            <w:rFonts w:ascii="Arial" w:hAnsi="Arial" w:cs="Arial"/>
            <w:sz w:val="22"/>
            <w:szCs w:val="22"/>
          </w:rPr>
          <w:delText>sistema verificará</w:delText>
        </w:r>
        <w:r w:rsidR="00F97151" w:rsidRPr="007F1924" w:rsidDel="00D0138A">
          <w:rPr>
            <w:rFonts w:ascii="Arial" w:hAnsi="Arial" w:cs="Arial"/>
            <w:sz w:val="22"/>
            <w:szCs w:val="22"/>
          </w:rPr>
          <w:delText xml:space="preserve"> si </w:delText>
        </w:r>
        <w:r w:rsidR="00C45EEE" w:rsidRPr="007F1924" w:rsidDel="00D0138A">
          <w:rPr>
            <w:rFonts w:ascii="Arial" w:hAnsi="Arial" w:cs="Arial"/>
            <w:sz w:val="22"/>
            <w:szCs w:val="22"/>
          </w:rPr>
          <w:delText>los datos son correctos</w:delText>
        </w:r>
      </w:del>
      <w:r w:rsidR="00C45EEE" w:rsidRPr="007F1924">
        <w:rPr>
          <w:rFonts w:ascii="Arial" w:hAnsi="Arial" w:cs="Arial"/>
          <w:sz w:val="22"/>
          <w:szCs w:val="22"/>
        </w:rPr>
        <w:t>. M</w:t>
      </w:r>
      <w:r w:rsidR="00F97151" w:rsidRPr="007F1924">
        <w:rPr>
          <w:rFonts w:ascii="Arial" w:hAnsi="Arial" w:cs="Arial"/>
          <w:sz w:val="22"/>
          <w:szCs w:val="22"/>
        </w:rPr>
        <w:t xml:space="preserve">ientras </w:t>
      </w:r>
      <w:ins w:id="205" w:author="Lanix_XP" w:date="2014-06-13T11:36:00Z">
        <w:r w:rsidR="00D0138A">
          <w:rPr>
            <w:rFonts w:ascii="Arial" w:hAnsi="Arial" w:cs="Arial"/>
            <w:sz w:val="22"/>
            <w:szCs w:val="22"/>
          </w:rPr>
          <w:t xml:space="preserve">se </w:t>
        </w:r>
      </w:ins>
      <w:r w:rsidR="00F97151" w:rsidRPr="007F1924">
        <w:rPr>
          <w:rFonts w:ascii="Arial" w:hAnsi="Arial" w:cs="Arial"/>
          <w:sz w:val="22"/>
          <w:szCs w:val="22"/>
        </w:rPr>
        <w:t>realiza ese proceso</w:t>
      </w:r>
      <w:r w:rsidR="00F17468">
        <w:rPr>
          <w:rFonts w:ascii="Arial" w:hAnsi="Arial" w:cs="Arial"/>
          <w:sz w:val="22"/>
          <w:szCs w:val="22"/>
        </w:rPr>
        <w:t>, aparece</w:t>
      </w:r>
      <w:ins w:id="206" w:author="Lanix_XP" w:date="2014-06-13T11:37:00Z">
        <w:r w:rsidR="00D0138A">
          <w:rPr>
            <w:rFonts w:ascii="Arial" w:hAnsi="Arial" w:cs="Arial"/>
            <w:sz w:val="22"/>
            <w:szCs w:val="22"/>
          </w:rPr>
          <w:t xml:space="preserve"> una pantalla como la que se muestra </w:t>
        </w:r>
      </w:ins>
      <w:del w:id="207" w:author="Lanix_XP" w:date="2014-06-13T11:36:00Z">
        <w:r w:rsidR="00F17468" w:rsidDel="00D0138A">
          <w:rPr>
            <w:rFonts w:ascii="Arial" w:hAnsi="Arial" w:cs="Arial"/>
            <w:sz w:val="22"/>
            <w:szCs w:val="22"/>
          </w:rPr>
          <w:delText>rá</w:delText>
        </w:r>
      </w:del>
      <w:del w:id="208" w:author="Lanix_XP" w:date="2014-06-13T11:37:00Z">
        <w:r w:rsidR="00F17468" w:rsidDel="00D0138A">
          <w:rPr>
            <w:rFonts w:ascii="Arial" w:hAnsi="Arial" w:cs="Arial"/>
            <w:sz w:val="22"/>
            <w:szCs w:val="22"/>
          </w:rPr>
          <w:delText xml:space="preserve"> </w:delText>
        </w:r>
      </w:del>
      <w:del w:id="209" w:author="Lanix_XP" w:date="2014-06-13T11:36:00Z">
        <w:r w:rsidR="00F17468" w:rsidDel="00D0138A">
          <w:rPr>
            <w:rFonts w:ascii="Arial" w:hAnsi="Arial" w:cs="Arial"/>
            <w:sz w:val="22"/>
            <w:szCs w:val="22"/>
          </w:rPr>
          <w:delText>un</w:delText>
        </w:r>
      </w:del>
      <w:del w:id="210" w:author="Lanix_XP" w:date="2014-06-13T11:37:00Z">
        <w:r w:rsidR="00F17468" w:rsidDel="00D0138A">
          <w:rPr>
            <w:rFonts w:ascii="Arial" w:hAnsi="Arial" w:cs="Arial"/>
            <w:sz w:val="22"/>
            <w:szCs w:val="22"/>
          </w:rPr>
          <w:delText xml:space="preserve"> mensaje </w:delText>
        </w:r>
      </w:del>
      <w:del w:id="211" w:author="Lanix_XP" w:date="2014-06-13T11:36:00Z">
        <w:r w:rsidR="00F17468" w:rsidDel="00D0138A">
          <w:rPr>
            <w:rFonts w:ascii="Arial" w:hAnsi="Arial" w:cs="Arial"/>
            <w:sz w:val="22"/>
            <w:szCs w:val="22"/>
          </w:rPr>
          <w:delText>que</w:delText>
        </w:r>
        <w:r w:rsidR="00F97151" w:rsidRPr="007F1924" w:rsidDel="00D0138A">
          <w:rPr>
            <w:rFonts w:ascii="Arial" w:hAnsi="Arial" w:cs="Arial"/>
            <w:sz w:val="22"/>
            <w:szCs w:val="22"/>
          </w:rPr>
          <w:delText xml:space="preserve"> dirá </w:delText>
        </w:r>
      </w:del>
      <w:del w:id="212" w:author="Lanix_XP" w:date="2014-06-13T11:37:00Z">
        <w:r w:rsidR="00F17468" w:rsidDel="00D0138A">
          <w:rPr>
            <w:rFonts w:ascii="Arial" w:hAnsi="Arial" w:cs="Arial"/>
            <w:sz w:val="22"/>
            <w:szCs w:val="22"/>
          </w:rPr>
          <w:delText>“</w:delText>
        </w:r>
      </w:del>
      <w:del w:id="213" w:author="Lanix_XP" w:date="2014-06-13T11:36:00Z">
        <w:r w:rsidR="00F97151" w:rsidRPr="007F1924" w:rsidDel="00D0138A">
          <w:rPr>
            <w:rFonts w:ascii="Arial" w:hAnsi="Arial" w:cs="Arial"/>
            <w:sz w:val="22"/>
            <w:szCs w:val="22"/>
          </w:rPr>
          <w:delText>cargando</w:delText>
        </w:r>
      </w:del>
      <w:del w:id="214" w:author="Lanix_XP" w:date="2014-06-13T11:37:00Z">
        <w:r w:rsidR="00F17468" w:rsidDel="00D0138A">
          <w:rPr>
            <w:rFonts w:ascii="Arial" w:hAnsi="Arial" w:cs="Arial"/>
            <w:sz w:val="22"/>
            <w:szCs w:val="22"/>
          </w:rPr>
          <w:delText>”</w:delText>
        </w:r>
        <w:r w:rsidR="00F97151" w:rsidRPr="007F1924" w:rsidDel="00D0138A">
          <w:rPr>
            <w:rFonts w:ascii="Arial" w:hAnsi="Arial" w:cs="Arial"/>
            <w:sz w:val="22"/>
            <w:szCs w:val="22"/>
          </w:rPr>
          <w:delText xml:space="preserve">, </w:delText>
        </w:r>
        <w:r w:rsidR="00C45EEE" w:rsidRPr="007F1924" w:rsidDel="00D0138A">
          <w:rPr>
            <w:rFonts w:ascii="Arial" w:hAnsi="Arial" w:cs="Arial"/>
            <w:sz w:val="22"/>
            <w:szCs w:val="22"/>
          </w:rPr>
          <w:delText>como se aprecia</w:delText>
        </w:r>
        <w:r w:rsidR="00F95136" w:rsidDel="00D0138A">
          <w:rPr>
            <w:rFonts w:ascii="Arial" w:hAnsi="Arial" w:cs="Arial"/>
            <w:sz w:val="22"/>
            <w:szCs w:val="22"/>
          </w:rPr>
          <w:delText xml:space="preserve"> </w:delText>
        </w:r>
      </w:del>
      <w:r w:rsidR="00F95136">
        <w:rPr>
          <w:rFonts w:ascii="Arial" w:hAnsi="Arial" w:cs="Arial"/>
          <w:sz w:val="22"/>
          <w:szCs w:val="22"/>
        </w:rPr>
        <w:t>en la figura 9</w:t>
      </w:r>
      <w:ins w:id="215" w:author="Lanix_XP" w:date="2014-06-13T11:40:00Z">
        <w:r w:rsidR="002C0817">
          <w:rPr>
            <w:rFonts w:ascii="Arial" w:hAnsi="Arial" w:cs="Arial"/>
            <w:sz w:val="22"/>
            <w:szCs w:val="22"/>
          </w:rPr>
          <w:t>,</w:t>
        </w:r>
      </w:ins>
      <w:ins w:id="216" w:author="Lanix_XP" w:date="2014-06-13T11:37:00Z">
        <w:r w:rsidR="00D0138A">
          <w:rPr>
            <w:rFonts w:ascii="Arial" w:hAnsi="Arial" w:cs="Arial"/>
            <w:sz w:val="22"/>
            <w:szCs w:val="22"/>
          </w:rPr>
          <w:t xml:space="preserve"> en la que se informa al usuario que</w:t>
        </w:r>
      </w:ins>
      <w:ins w:id="217" w:author="Lanix_XP" w:date="2014-06-13T11:38:00Z">
        <w:r w:rsidR="00D0138A">
          <w:rPr>
            <w:rFonts w:ascii="Arial" w:hAnsi="Arial" w:cs="Arial"/>
            <w:sz w:val="22"/>
            <w:szCs w:val="22"/>
          </w:rPr>
          <w:t xml:space="preserve"> está conectando con el servidor EDUC, y </w:t>
        </w:r>
      </w:ins>
      <w:ins w:id="218" w:author="Lanix_XP" w:date="2014-06-13T11:40:00Z">
        <w:r w:rsidR="002C0817">
          <w:rPr>
            <w:rFonts w:ascii="Arial" w:hAnsi="Arial" w:cs="Arial"/>
            <w:sz w:val="22"/>
            <w:szCs w:val="22"/>
          </w:rPr>
          <w:t>el avance de su carga</w:t>
        </w:r>
      </w:ins>
      <w:r w:rsidR="00964B0A" w:rsidRPr="007F1924">
        <w:rPr>
          <w:rFonts w:ascii="Arial" w:hAnsi="Arial" w:cs="Arial"/>
          <w:sz w:val="22"/>
          <w:szCs w:val="22"/>
        </w:rPr>
        <w:t>.</w:t>
      </w:r>
    </w:p>
    <w:p w:rsidR="00F97151" w:rsidRPr="006059F0" w:rsidRDefault="00F97151" w:rsidP="00B63958">
      <w:pPr>
        <w:jc w:val="both"/>
        <w:rPr>
          <w:rFonts w:ascii="Arial" w:hAnsi="Arial" w:cs="Arial"/>
          <w:sz w:val="16"/>
          <w:szCs w:val="16"/>
        </w:rPr>
      </w:pPr>
      <w:r w:rsidRPr="006059F0">
        <w:rPr>
          <w:rFonts w:ascii="Arial" w:hAnsi="Arial" w:cs="Arial"/>
          <w:noProof/>
          <w:sz w:val="16"/>
          <w:szCs w:val="16"/>
          <w:lang w:eastAsia="es-MX"/>
        </w:rPr>
        <w:drawing>
          <wp:anchor distT="0" distB="0" distL="114300" distR="114300" simplePos="0" relativeHeight="251716608" behindDoc="0" locked="0" layoutInCell="1" allowOverlap="1">
            <wp:simplePos x="0" y="0"/>
            <wp:positionH relativeFrom="column">
              <wp:posOffset>0</wp:posOffset>
            </wp:positionH>
            <wp:positionV relativeFrom="paragraph">
              <wp:posOffset>53975</wp:posOffset>
            </wp:positionV>
            <wp:extent cx="5601335" cy="2552065"/>
            <wp:effectExtent l="0" t="0" r="0" b="0"/>
            <wp:wrapTopAndBottom/>
            <wp:docPr id="38" name="Imagen 38" descr="C:\Users\Admin\Pictures\load ed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load educ.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1335" cy="2552065"/>
                    </a:xfrm>
                    <a:prstGeom prst="rect">
                      <a:avLst/>
                    </a:prstGeom>
                    <a:noFill/>
                    <a:ln>
                      <a:noFill/>
                    </a:ln>
                  </pic:spPr>
                </pic:pic>
              </a:graphicData>
            </a:graphic>
          </wp:anchor>
        </w:drawing>
      </w:r>
    </w:p>
    <w:p w:rsidR="009412BD" w:rsidRDefault="00F95136" w:rsidP="00D73EF4">
      <w:pPr>
        <w:jc w:val="center"/>
        <w:rPr>
          <w:rFonts w:ascii="Arial" w:hAnsi="Arial" w:cs="Arial"/>
          <w:sz w:val="16"/>
          <w:szCs w:val="16"/>
        </w:rPr>
      </w:pPr>
      <w:r>
        <w:rPr>
          <w:rFonts w:ascii="Arial" w:hAnsi="Arial" w:cs="Arial"/>
          <w:sz w:val="16"/>
          <w:szCs w:val="16"/>
        </w:rPr>
        <w:t>Figura 9</w:t>
      </w:r>
      <w:r w:rsidR="00F97151" w:rsidRPr="006059F0">
        <w:rPr>
          <w:rFonts w:ascii="Arial" w:hAnsi="Arial" w:cs="Arial"/>
          <w:sz w:val="16"/>
          <w:szCs w:val="16"/>
        </w:rPr>
        <w:t xml:space="preserve">. Conectando </w:t>
      </w:r>
      <w:r w:rsidR="00F17468">
        <w:rPr>
          <w:rFonts w:ascii="Arial" w:hAnsi="Arial" w:cs="Arial"/>
          <w:sz w:val="16"/>
          <w:szCs w:val="16"/>
        </w:rPr>
        <w:t>con e</w:t>
      </w:r>
      <w:r w:rsidR="00F97151" w:rsidRPr="006059F0">
        <w:rPr>
          <w:rFonts w:ascii="Arial" w:hAnsi="Arial" w:cs="Arial"/>
          <w:sz w:val="16"/>
          <w:szCs w:val="16"/>
        </w:rPr>
        <w:t xml:space="preserve">l servidor </w:t>
      </w:r>
      <w:r w:rsidR="00F17468">
        <w:rPr>
          <w:rFonts w:ascii="Arial" w:hAnsi="Arial" w:cs="Arial"/>
          <w:sz w:val="16"/>
          <w:szCs w:val="16"/>
        </w:rPr>
        <w:t xml:space="preserve">de </w:t>
      </w:r>
      <w:r w:rsidR="00F97151" w:rsidRPr="006059F0">
        <w:rPr>
          <w:rFonts w:ascii="Arial" w:hAnsi="Arial" w:cs="Arial"/>
          <w:sz w:val="16"/>
          <w:szCs w:val="16"/>
        </w:rPr>
        <w:t>E</w:t>
      </w:r>
      <w:r w:rsidR="00F17468">
        <w:rPr>
          <w:rFonts w:ascii="Arial" w:hAnsi="Arial" w:cs="Arial"/>
          <w:sz w:val="16"/>
          <w:szCs w:val="16"/>
        </w:rPr>
        <w:t>duc</w:t>
      </w:r>
      <w:r w:rsidR="00F97151" w:rsidRPr="006059F0">
        <w:rPr>
          <w:rFonts w:ascii="Arial" w:hAnsi="Arial" w:cs="Arial"/>
          <w:sz w:val="16"/>
          <w:szCs w:val="16"/>
        </w:rPr>
        <w:t>.</w:t>
      </w:r>
    </w:p>
    <w:p w:rsidR="00F97151" w:rsidRPr="006059F0" w:rsidRDefault="00F97151" w:rsidP="009412BD">
      <w:pPr>
        <w:jc w:val="right"/>
        <w:rPr>
          <w:rFonts w:ascii="Arial" w:hAnsi="Arial" w:cs="Arial"/>
          <w:sz w:val="16"/>
          <w:szCs w:val="16"/>
        </w:rPr>
      </w:pPr>
    </w:p>
    <w:p w:rsidR="00F97151" w:rsidRPr="007F1924" w:rsidRDefault="00F97151" w:rsidP="00654457">
      <w:pPr>
        <w:spacing w:line="360" w:lineRule="auto"/>
        <w:ind w:firstLine="708"/>
        <w:jc w:val="both"/>
        <w:rPr>
          <w:noProof/>
          <w:sz w:val="22"/>
          <w:szCs w:val="22"/>
        </w:rPr>
      </w:pPr>
      <w:r w:rsidRPr="007F1924">
        <w:rPr>
          <w:rFonts w:ascii="Arial" w:hAnsi="Arial" w:cs="Arial"/>
          <w:sz w:val="22"/>
          <w:szCs w:val="22"/>
        </w:rPr>
        <w:t xml:space="preserve">Después de que se </w:t>
      </w:r>
      <w:r w:rsidR="00FC1E81" w:rsidRPr="007F1924">
        <w:rPr>
          <w:rFonts w:ascii="Arial" w:hAnsi="Arial" w:cs="Arial"/>
          <w:sz w:val="22"/>
          <w:szCs w:val="22"/>
        </w:rPr>
        <w:t>realiza</w:t>
      </w:r>
      <w:r w:rsidRPr="007F1924">
        <w:rPr>
          <w:rFonts w:ascii="Arial" w:hAnsi="Arial" w:cs="Arial"/>
          <w:sz w:val="22"/>
          <w:szCs w:val="22"/>
        </w:rPr>
        <w:t xml:space="preserve"> la comprobación de los datos, </w:t>
      </w:r>
      <w:ins w:id="219" w:author="Lanix_XP" w:date="2014-06-13T11:40:00Z">
        <w:r w:rsidR="002C0817">
          <w:rPr>
            <w:rFonts w:ascii="Arial" w:hAnsi="Arial" w:cs="Arial"/>
            <w:sz w:val="22"/>
            <w:szCs w:val="22"/>
          </w:rPr>
          <w:t>y l</w:t>
        </w:r>
      </w:ins>
      <w:ins w:id="220" w:author="Lanix_XP" w:date="2014-06-13T11:41:00Z">
        <w:r w:rsidR="002C0817">
          <w:rPr>
            <w:rFonts w:ascii="Arial" w:hAnsi="Arial" w:cs="Arial"/>
            <w:sz w:val="22"/>
            <w:szCs w:val="22"/>
          </w:rPr>
          <w:t>os datos introducidos son validados</w:t>
        </w:r>
      </w:ins>
      <w:del w:id="221" w:author="Lanix_XP" w:date="2014-06-13T11:40:00Z">
        <w:r w:rsidRPr="007F1924" w:rsidDel="002C0817">
          <w:rPr>
            <w:rFonts w:ascii="Arial" w:hAnsi="Arial" w:cs="Arial"/>
            <w:sz w:val="22"/>
            <w:szCs w:val="22"/>
          </w:rPr>
          <w:delText>en ca</w:delText>
        </w:r>
        <w:r w:rsidR="00A85098" w:rsidDel="002C0817">
          <w:rPr>
            <w:rFonts w:ascii="Arial" w:hAnsi="Arial" w:cs="Arial"/>
            <w:sz w:val="22"/>
            <w:szCs w:val="22"/>
          </w:rPr>
          <w:delText xml:space="preserve">so de que estén </w:delText>
        </w:r>
        <w:r w:rsidR="00B13215" w:rsidDel="002C0817">
          <w:rPr>
            <w:rFonts w:ascii="Arial" w:hAnsi="Arial" w:cs="Arial"/>
            <w:sz w:val="22"/>
            <w:szCs w:val="22"/>
          </w:rPr>
          <w:delText>correctos</w:delText>
        </w:r>
      </w:del>
      <w:r w:rsidR="00A85098">
        <w:rPr>
          <w:rFonts w:ascii="Arial" w:hAnsi="Arial" w:cs="Arial"/>
          <w:sz w:val="22"/>
          <w:szCs w:val="22"/>
        </w:rPr>
        <w:t xml:space="preserve">, </w:t>
      </w:r>
      <w:ins w:id="222" w:author="Lanix_XP" w:date="2014-06-13T11:41:00Z">
        <w:r w:rsidR="002C0817">
          <w:rPr>
            <w:rFonts w:ascii="Arial" w:hAnsi="Arial" w:cs="Arial"/>
            <w:sz w:val="22"/>
            <w:szCs w:val="22"/>
          </w:rPr>
          <w:t xml:space="preserve">se desplegará </w:t>
        </w:r>
      </w:ins>
      <w:del w:id="223" w:author="Lanix_XP" w:date="2014-06-13T11:41:00Z">
        <w:r w:rsidR="00A85098" w:rsidDel="002C0817">
          <w:rPr>
            <w:rFonts w:ascii="Arial" w:hAnsi="Arial" w:cs="Arial"/>
            <w:sz w:val="22"/>
            <w:szCs w:val="22"/>
          </w:rPr>
          <w:delText>entrará</w:delText>
        </w:r>
        <w:r w:rsidRPr="007F1924" w:rsidDel="002C0817">
          <w:rPr>
            <w:rFonts w:ascii="Arial" w:hAnsi="Arial" w:cs="Arial"/>
            <w:sz w:val="22"/>
            <w:szCs w:val="22"/>
          </w:rPr>
          <w:delText xml:space="preserve"> a </w:delText>
        </w:r>
      </w:del>
      <w:r w:rsidRPr="007F1924">
        <w:rPr>
          <w:rFonts w:ascii="Arial" w:hAnsi="Arial" w:cs="Arial"/>
          <w:sz w:val="22"/>
          <w:szCs w:val="22"/>
        </w:rPr>
        <w:t>l</w:t>
      </w:r>
      <w:r w:rsidR="00A85098">
        <w:rPr>
          <w:rFonts w:ascii="Arial" w:hAnsi="Arial" w:cs="Arial"/>
          <w:sz w:val="22"/>
          <w:szCs w:val="22"/>
        </w:rPr>
        <w:t>a página de inicio de E</w:t>
      </w:r>
      <w:r w:rsidRPr="007F1924">
        <w:rPr>
          <w:rFonts w:ascii="Arial" w:hAnsi="Arial" w:cs="Arial"/>
          <w:sz w:val="22"/>
          <w:szCs w:val="22"/>
        </w:rPr>
        <w:t>duc</w:t>
      </w:r>
      <w:ins w:id="224" w:author="Lanix_XP" w:date="2014-06-13T11:41:00Z">
        <w:r w:rsidR="002C0817">
          <w:rPr>
            <w:rFonts w:ascii="Arial" w:hAnsi="Arial" w:cs="Arial"/>
            <w:sz w:val="22"/>
            <w:szCs w:val="22"/>
          </w:rPr>
          <w:t>, en la que se muestran</w:t>
        </w:r>
      </w:ins>
      <w:del w:id="225" w:author="Lanix_XP" w:date="2014-06-13T11:41:00Z">
        <w:r w:rsidR="00FC1E81" w:rsidRPr="007F1924" w:rsidDel="002C0817">
          <w:rPr>
            <w:rFonts w:ascii="Arial" w:hAnsi="Arial" w:cs="Arial"/>
            <w:sz w:val="22"/>
            <w:szCs w:val="22"/>
          </w:rPr>
          <w:delText xml:space="preserve"> mostrando</w:delText>
        </w:r>
      </w:del>
      <w:r w:rsidR="00FC1E81" w:rsidRPr="007F1924">
        <w:rPr>
          <w:rFonts w:ascii="Arial" w:hAnsi="Arial" w:cs="Arial"/>
          <w:sz w:val="22"/>
          <w:szCs w:val="22"/>
        </w:rPr>
        <w:t xml:space="preserve"> los datos del usuario</w:t>
      </w:r>
      <w:r w:rsidRPr="007F1924">
        <w:rPr>
          <w:rFonts w:ascii="Arial" w:hAnsi="Arial" w:cs="Arial"/>
          <w:sz w:val="22"/>
          <w:szCs w:val="22"/>
        </w:rPr>
        <w:t>,</w:t>
      </w:r>
      <w:r w:rsidR="00FC1E81" w:rsidRPr="007F1924">
        <w:rPr>
          <w:rFonts w:ascii="Arial" w:hAnsi="Arial" w:cs="Arial"/>
          <w:sz w:val="22"/>
          <w:szCs w:val="22"/>
        </w:rPr>
        <w:t xml:space="preserve"> </w:t>
      </w:r>
      <w:ins w:id="226" w:author="Lanix_XP" w:date="2014-06-13T11:41:00Z">
        <w:r w:rsidR="002C0817">
          <w:rPr>
            <w:rFonts w:ascii="Arial" w:hAnsi="Arial" w:cs="Arial"/>
            <w:sz w:val="22"/>
            <w:szCs w:val="22"/>
          </w:rPr>
          <w:t>sus</w:t>
        </w:r>
      </w:ins>
      <w:del w:id="227" w:author="Lanix_XP" w:date="2014-06-13T11:41:00Z">
        <w:r w:rsidR="00FC1E81" w:rsidRPr="007F1924" w:rsidDel="002C0817">
          <w:rPr>
            <w:rFonts w:ascii="Arial" w:hAnsi="Arial" w:cs="Arial"/>
            <w:sz w:val="22"/>
            <w:szCs w:val="22"/>
          </w:rPr>
          <w:delText>los</w:delText>
        </w:r>
      </w:del>
      <w:r w:rsidR="00FC1E81" w:rsidRPr="007F1924">
        <w:rPr>
          <w:rFonts w:ascii="Arial" w:hAnsi="Arial" w:cs="Arial"/>
          <w:sz w:val="22"/>
          <w:szCs w:val="22"/>
        </w:rPr>
        <w:t xml:space="preserve"> cursos, mensajes privados, </w:t>
      </w:r>
      <w:del w:id="228" w:author="Lanix_XP" w:date="2014-06-13T11:41:00Z">
        <w:r w:rsidR="00FC1E81" w:rsidRPr="007F1924" w:rsidDel="002C0817">
          <w:rPr>
            <w:rFonts w:ascii="Arial" w:hAnsi="Arial" w:cs="Arial"/>
            <w:sz w:val="22"/>
            <w:szCs w:val="22"/>
          </w:rPr>
          <w:delText xml:space="preserve">los </w:delText>
        </w:r>
      </w:del>
      <w:r w:rsidR="00FC1E81" w:rsidRPr="007F1924">
        <w:rPr>
          <w:rFonts w:ascii="Arial" w:hAnsi="Arial" w:cs="Arial"/>
          <w:sz w:val="22"/>
          <w:szCs w:val="22"/>
        </w:rPr>
        <w:t>correos, anuncios y notas personales</w:t>
      </w:r>
      <w:ins w:id="229" w:author="Lanix_XP" w:date="2014-06-13T11:41:00Z">
        <w:r w:rsidR="002C0817">
          <w:rPr>
            <w:rFonts w:ascii="Arial" w:hAnsi="Arial" w:cs="Arial"/>
            <w:sz w:val="22"/>
            <w:szCs w:val="22"/>
          </w:rPr>
          <w:t>,</w:t>
        </w:r>
      </w:ins>
      <w:r w:rsidRPr="007F1924">
        <w:rPr>
          <w:rFonts w:ascii="Arial" w:hAnsi="Arial" w:cs="Arial"/>
          <w:sz w:val="22"/>
          <w:szCs w:val="22"/>
        </w:rPr>
        <w:t xml:space="preserve"> co</w:t>
      </w:r>
      <w:r w:rsidR="00B42E8D" w:rsidRPr="007F1924">
        <w:rPr>
          <w:rFonts w:ascii="Arial" w:hAnsi="Arial" w:cs="Arial"/>
          <w:sz w:val="22"/>
          <w:szCs w:val="22"/>
        </w:rPr>
        <w:t xml:space="preserve">mo se </w:t>
      </w:r>
      <w:del w:id="230" w:author="Lanix_XP" w:date="2014-06-13T11:41:00Z">
        <w:r w:rsidR="00B42E8D" w:rsidRPr="007F1924" w:rsidDel="002C0817">
          <w:rPr>
            <w:rFonts w:ascii="Arial" w:hAnsi="Arial" w:cs="Arial"/>
            <w:sz w:val="22"/>
            <w:szCs w:val="22"/>
          </w:rPr>
          <w:delText xml:space="preserve">puede ver </w:delText>
        </w:r>
      </w:del>
      <w:ins w:id="231" w:author="Lanix_XP" w:date="2014-06-13T11:41:00Z">
        <w:r w:rsidR="002C0817">
          <w:rPr>
            <w:rFonts w:ascii="Arial" w:hAnsi="Arial" w:cs="Arial"/>
            <w:sz w:val="22"/>
            <w:szCs w:val="22"/>
          </w:rPr>
          <w:t xml:space="preserve">ilustra </w:t>
        </w:r>
      </w:ins>
      <w:r w:rsidR="00B42E8D" w:rsidRPr="007F1924">
        <w:rPr>
          <w:rFonts w:ascii="Arial" w:hAnsi="Arial" w:cs="Arial"/>
          <w:sz w:val="22"/>
          <w:szCs w:val="22"/>
        </w:rPr>
        <w:t xml:space="preserve">en la </w:t>
      </w:r>
      <w:r w:rsidR="00F95136">
        <w:rPr>
          <w:rFonts w:ascii="Arial" w:hAnsi="Arial" w:cs="Arial"/>
          <w:sz w:val="22"/>
          <w:szCs w:val="22"/>
        </w:rPr>
        <w:t>figura 10</w:t>
      </w:r>
      <w:r w:rsidRPr="007F1924">
        <w:rPr>
          <w:rFonts w:ascii="Arial" w:hAnsi="Arial" w:cs="Arial"/>
          <w:sz w:val="22"/>
          <w:szCs w:val="22"/>
        </w:rPr>
        <w:t>.</w:t>
      </w:r>
    </w:p>
    <w:p w:rsidR="00936241" w:rsidRDefault="00936241" w:rsidP="00B63958">
      <w:pPr>
        <w:jc w:val="both"/>
        <w:rPr>
          <w:rFonts w:ascii="Arial" w:hAnsi="Arial" w:cs="Arial"/>
          <w:sz w:val="16"/>
          <w:szCs w:val="16"/>
        </w:rPr>
      </w:pPr>
    </w:p>
    <w:p w:rsidR="00FC1E81" w:rsidRPr="006059F0" w:rsidRDefault="00964B0A" w:rsidP="00B63958">
      <w:pPr>
        <w:jc w:val="both"/>
        <w:rPr>
          <w:rFonts w:ascii="Arial" w:hAnsi="Arial" w:cs="Arial"/>
          <w:sz w:val="16"/>
          <w:szCs w:val="16"/>
        </w:rPr>
      </w:pPr>
      <w:r w:rsidRPr="006059F0">
        <w:rPr>
          <w:rFonts w:ascii="Arial" w:hAnsi="Arial" w:cs="Arial"/>
          <w:noProof/>
          <w:sz w:val="16"/>
          <w:szCs w:val="16"/>
          <w:lang w:eastAsia="es-MX"/>
        </w:rPr>
        <w:lastRenderedPageBreak/>
        <w:drawing>
          <wp:anchor distT="0" distB="0" distL="114300" distR="114300" simplePos="0" relativeHeight="251718656" behindDoc="0" locked="0" layoutInCell="1" allowOverlap="1">
            <wp:simplePos x="0" y="0"/>
            <wp:positionH relativeFrom="margin">
              <wp:posOffset>0</wp:posOffset>
            </wp:positionH>
            <wp:positionV relativeFrom="paragraph">
              <wp:posOffset>170815</wp:posOffset>
            </wp:positionV>
            <wp:extent cx="5609590" cy="3267075"/>
            <wp:effectExtent l="0" t="0" r="0" b="0"/>
            <wp:wrapTopAndBottom/>
            <wp:docPr id="42" name="Imagen 42" descr="C:\Users\Admin\Pictures\l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lala.PN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9590" cy="3267075"/>
                    </a:xfrm>
                    <a:prstGeom prst="rect">
                      <a:avLst/>
                    </a:prstGeom>
                    <a:noFill/>
                    <a:ln>
                      <a:noFill/>
                    </a:ln>
                  </pic:spPr>
                </pic:pic>
              </a:graphicData>
            </a:graphic>
          </wp:anchor>
        </w:drawing>
      </w:r>
    </w:p>
    <w:p w:rsidR="00FC1E81" w:rsidRPr="006059F0" w:rsidRDefault="00F95136" w:rsidP="00D73EF4">
      <w:pPr>
        <w:spacing w:line="360" w:lineRule="auto"/>
        <w:jc w:val="center"/>
        <w:rPr>
          <w:rFonts w:ascii="Arial" w:hAnsi="Arial" w:cs="Arial"/>
          <w:sz w:val="16"/>
          <w:szCs w:val="16"/>
        </w:rPr>
      </w:pPr>
      <w:r>
        <w:rPr>
          <w:rFonts w:ascii="Arial" w:hAnsi="Arial" w:cs="Arial"/>
          <w:sz w:val="16"/>
          <w:szCs w:val="16"/>
        </w:rPr>
        <w:t>Figura 10</w:t>
      </w:r>
      <w:r w:rsidR="00B13215">
        <w:rPr>
          <w:rFonts w:ascii="Arial" w:hAnsi="Arial" w:cs="Arial"/>
          <w:sz w:val="16"/>
          <w:szCs w:val="16"/>
        </w:rPr>
        <w:t>. Inicio del usuario en la plataforma</w:t>
      </w:r>
      <w:r w:rsidR="00FC1E81" w:rsidRPr="006059F0">
        <w:rPr>
          <w:rFonts w:ascii="Arial" w:hAnsi="Arial" w:cs="Arial"/>
          <w:sz w:val="16"/>
          <w:szCs w:val="16"/>
        </w:rPr>
        <w:t xml:space="preserve"> Educ.</w:t>
      </w:r>
    </w:p>
    <w:p w:rsidR="00964B0A" w:rsidRDefault="00964B0A" w:rsidP="00964B0A">
      <w:pPr>
        <w:spacing w:line="360" w:lineRule="auto"/>
        <w:jc w:val="both"/>
        <w:rPr>
          <w:rFonts w:ascii="Arial" w:hAnsi="Arial" w:cs="Arial"/>
          <w:sz w:val="16"/>
          <w:szCs w:val="16"/>
        </w:rPr>
      </w:pPr>
    </w:p>
    <w:p w:rsidR="00936241" w:rsidRPr="00F17468" w:rsidRDefault="002C0817" w:rsidP="00F17468">
      <w:pPr>
        <w:spacing w:line="360" w:lineRule="auto"/>
        <w:ind w:firstLine="708"/>
        <w:jc w:val="both"/>
        <w:rPr>
          <w:rFonts w:ascii="Arial" w:hAnsi="Arial" w:cs="Arial"/>
          <w:sz w:val="22"/>
          <w:szCs w:val="22"/>
        </w:rPr>
      </w:pPr>
      <w:ins w:id="232" w:author="Lanix_XP" w:date="2014-06-13T11:42:00Z">
        <w:r>
          <w:rPr>
            <w:rFonts w:ascii="Arial" w:hAnsi="Arial" w:cs="Arial"/>
            <w:sz w:val="22"/>
            <w:szCs w:val="22"/>
          </w:rPr>
          <w:t>Una vez que el usuario ingresa a la plataforma,</w:t>
        </w:r>
      </w:ins>
      <w:del w:id="233" w:author="Lanix_XP" w:date="2014-06-13T11:42:00Z">
        <w:r w:rsidR="00F17468" w:rsidRPr="00F17468" w:rsidDel="002C0817">
          <w:rPr>
            <w:rFonts w:ascii="Arial" w:hAnsi="Arial" w:cs="Arial"/>
            <w:sz w:val="22"/>
            <w:szCs w:val="22"/>
          </w:rPr>
          <w:delText xml:space="preserve">Y ya se </w:delText>
        </w:r>
      </w:del>
      <w:r w:rsidR="00F17468" w:rsidRPr="00F17468">
        <w:rPr>
          <w:rFonts w:ascii="Arial" w:hAnsi="Arial" w:cs="Arial"/>
          <w:sz w:val="22"/>
          <w:szCs w:val="22"/>
        </w:rPr>
        <w:t xml:space="preserve">puede trabajar libremente en el sitio, dándose de alta </w:t>
      </w:r>
      <w:del w:id="234" w:author="Lanix_XP" w:date="2014-06-13T11:42:00Z">
        <w:r w:rsidR="00F17468" w:rsidRPr="00F17468" w:rsidDel="002C0817">
          <w:rPr>
            <w:rFonts w:ascii="Arial" w:hAnsi="Arial" w:cs="Arial"/>
            <w:sz w:val="22"/>
            <w:szCs w:val="22"/>
          </w:rPr>
          <w:delText>en</w:delText>
        </w:r>
      </w:del>
      <w:ins w:id="235" w:author="Lanix_XP" w:date="2014-06-13T11:42:00Z">
        <w:r>
          <w:rPr>
            <w:rFonts w:ascii="Arial" w:hAnsi="Arial" w:cs="Arial"/>
            <w:sz w:val="22"/>
            <w:szCs w:val="22"/>
          </w:rPr>
          <w:t>a</w:t>
        </w:r>
      </w:ins>
      <w:r w:rsidR="00F17468" w:rsidRPr="00F17468">
        <w:rPr>
          <w:rFonts w:ascii="Arial" w:hAnsi="Arial" w:cs="Arial"/>
          <w:sz w:val="22"/>
          <w:szCs w:val="22"/>
        </w:rPr>
        <w:t xml:space="preserve"> los cursos que le correspond</w:t>
      </w:r>
      <w:ins w:id="236" w:author="Lanix_XP" w:date="2014-06-13T11:42:00Z">
        <w:r>
          <w:rPr>
            <w:rFonts w:ascii="Arial" w:hAnsi="Arial" w:cs="Arial"/>
            <w:sz w:val="22"/>
            <w:szCs w:val="22"/>
          </w:rPr>
          <w:t>e</w:t>
        </w:r>
      </w:ins>
      <w:del w:id="237" w:author="Lanix_XP" w:date="2014-06-13T11:42:00Z">
        <w:r w:rsidR="00F17468" w:rsidRPr="00F17468" w:rsidDel="002C0817">
          <w:rPr>
            <w:rFonts w:ascii="Arial" w:hAnsi="Arial" w:cs="Arial"/>
            <w:sz w:val="22"/>
            <w:szCs w:val="22"/>
          </w:rPr>
          <w:delText>a</w:delText>
        </w:r>
      </w:del>
      <w:r w:rsidR="00F17468" w:rsidRPr="00F17468">
        <w:rPr>
          <w:rFonts w:ascii="Arial" w:hAnsi="Arial" w:cs="Arial"/>
          <w:sz w:val="22"/>
          <w:szCs w:val="22"/>
        </w:rPr>
        <w:t xml:space="preserve">n e interactuando con las opciones que tiene habilitadas. </w:t>
      </w:r>
    </w:p>
    <w:p w:rsidR="00936241" w:rsidRDefault="00936241" w:rsidP="00964B0A">
      <w:pPr>
        <w:spacing w:line="360" w:lineRule="auto"/>
        <w:jc w:val="both"/>
        <w:rPr>
          <w:rFonts w:ascii="Arial" w:hAnsi="Arial" w:cs="Arial"/>
          <w:sz w:val="16"/>
          <w:szCs w:val="16"/>
        </w:rPr>
      </w:pPr>
    </w:p>
    <w:p w:rsidR="00936241" w:rsidRDefault="00936241" w:rsidP="00964B0A">
      <w:pPr>
        <w:spacing w:line="360" w:lineRule="auto"/>
        <w:jc w:val="both"/>
        <w:rPr>
          <w:rFonts w:ascii="Arial" w:hAnsi="Arial" w:cs="Arial"/>
          <w:sz w:val="16"/>
          <w:szCs w:val="16"/>
        </w:rPr>
      </w:pPr>
    </w:p>
    <w:p w:rsidR="00936241" w:rsidRPr="006059F0" w:rsidRDefault="00936241" w:rsidP="00964B0A">
      <w:pPr>
        <w:spacing w:line="360" w:lineRule="auto"/>
        <w:jc w:val="both"/>
        <w:rPr>
          <w:rFonts w:ascii="Arial" w:hAnsi="Arial" w:cs="Arial"/>
          <w:sz w:val="16"/>
          <w:szCs w:val="16"/>
        </w:rPr>
      </w:pPr>
    </w:p>
    <w:p w:rsidR="00B63958" w:rsidRPr="007F1924" w:rsidRDefault="00B63958" w:rsidP="00F154EE">
      <w:pPr>
        <w:pStyle w:val="Ttulo2"/>
        <w:rPr>
          <w:rFonts w:ascii="Arial" w:hAnsi="Arial" w:cs="Arial"/>
          <w:i/>
          <w:color w:val="auto"/>
          <w:sz w:val="24"/>
          <w:szCs w:val="24"/>
        </w:rPr>
      </w:pPr>
      <w:bookmarkStart w:id="238" w:name="_Toc389243581"/>
      <w:r w:rsidRPr="007F1924">
        <w:rPr>
          <w:rFonts w:ascii="Arial" w:hAnsi="Arial" w:cs="Arial"/>
          <w:i/>
          <w:color w:val="auto"/>
          <w:sz w:val="24"/>
          <w:szCs w:val="24"/>
        </w:rPr>
        <w:t>PIAC</w:t>
      </w:r>
      <w:bookmarkEnd w:id="238"/>
    </w:p>
    <w:p w:rsidR="00187C0B" w:rsidRPr="007F1924" w:rsidRDefault="00187C0B" w:rsidP="005D1FD8">
      <w:pPr>
        <w:spacing w:line="360" w:lineRule="auto"/>
        <w:jc w:val="both"/>
        <w:rPr>
          <w:rFonts w:ascii="Arial" w:hAnsi="Arial" w:cs="Arial"/>
          <w:sz w:val="22"/>
          <w:szCs w:val="22"/>
        </w:rPr>
      </w:pPr>
      <w:r w:rsidRPr="007F1924">
        <w:rPr>
          <w:rFonts w:ascii="Arial" w:hAnsi="Arial" w:cs="Arial"/>
          <w:sz w:val="22"/>
          <w:szCs w:val="22"/>
        </w:rPr>
        <w:tab/>
      </w:r>
      <w:r w:rsidRPr="007F1924">
        <w:rPr>
          <w:rFonts w:ascii="Arial" w:hAnsi="Arial" w:cs="Arial"/>
          <w:sz w:val="22"/>
          <w:szCs w:val="22"/>
        </w:rPr>
        <w:tab/>
      </w:r>
      <w:r w:rsidRPr="007F1924">
        <w:rPr>
          <w:rFonts w:ascii="Arial" w:hAnsi="Arial" w:cs="Arial"/>
          <w:sz w:val="22"/>
          <w:szCs w:val="22"/>
        </w:rPr>
        <w:tab/>
      </w:r>
    </w:p>
    <w:p w:rsidR="008221EC" w:rsidRDefault="00B13215" w:rsidP="00D90100">
      <w:pPr>
        <w:spacing w:line="360" w:lineRule="auto"/>
        <w:ind w:firstLine="708"/>
        <w:jc w:val="both"/>
        <w:rPr>
          <w:ins w:id="239" w:author="Lanix_XP" w:date="2014-06-13T12:34:00Z"/>
          <w:rFonts w:ascii="Arial" w:hAnsi="Arial" w:cs="Arial"/>
          <w:sz w:val="22"/>
          <w:szCs w:val="22"/>
        </w:rPr>
      </w:pPr>
      <w:r w:rsidRPr="007F1924">
        <w:rPr>
          <w:rFonts w:ascii="Arial" w:hAnsi="Arial" w:cs="Arial"/>
          <w:sz w:val="22"/>
          <w:szCs w:val="22"/>
        </w:rPr>
        <w:t xml:space="preserve">La </w:t>
      </w:r>
      <w:r w:rsidRPr="007F1924">
        <w:rPr>
          <w:rFonts w:ascii="Arial" w:hAnsi="Arial" w:cs="Arial"/>
          <w:b/>
          <w:sz w:val="22"/>
          <w:szCs w:val="22"/>
        </w:rPr>
        <w:t>Plataforma Interactiva de Aprendizaje para el Cálculo</w:t>
      </w:r>
      <w:r>
        <w:rPr>
          <w:rFonts w:ascii="Arial" w:hAnsi="Arial" w:cs="Arial"/>
          <w:b/>
          <w:sz w:val="22"/>
          <w:szCs w:val="22"/>
        </w:rPr>
        <w:t>:</w:t>
      </w:r>
      <w:r w:rsidRPr="007F1924">
        <w:rPr>
          <w:rFonts w:ascii="Arial" w:hAnsi="Arial" w:cs="Arial"/>
          <w:b/>
          <w:sz w:val="22"/>
          <w:szCs w:val="22"/>
        </w:rPr>
        <w:t xml:space="preserve"> </w:t>
      </w:r>
      <w:r w:rsidR="00C45EEE" w:rsidRPr="007F1924">
        <w:rPr>
          <w:rFonts w:ascii="Arial" w:hAnsi="Arial" w:cs="Arial"/>
          <w:sz w:val="22"/>
          <w:szCs w:val="22"/>
        </w:rPr>
        <w:t>PIAC, como se describ</w:t>
      </w:r>
      <w:del w:id="240" w:author="Lanix_XP" w:date="2014-06-13T12:28:00Z">
        <w:r w:rsidR="00C45EEE" w:rsidRPr="007F1924" w:rsidDel="008221EC">
          <w:rPr>
            <w:rFonts w:ascii="Arial" w:hAnsi="Arial" w:cs="Arial"/>
            <w:sz w:val="22"/>
            <w:szCs w:val="22"/>
          </w:rPr>
          <w:delText>ió</w:delText>
        </w:r>
      </w:del>
      <w:r>
        <w:rPr>
          <w:rFonts w:ascii="Arial" w:hAnsi="Arial" w:cs="Arial"/>
          <w:sz w:val="22"/>
          <w:szCs w:val="22"/>
        </w:rPr>
        <w:t xml:space="preserve"> brevemente</w:t>
      </w:r>
      <w:r w:rsidR="00936241">
        <w:rPr>
          <w:rFonts w:ascii="Arial" w:hAnsi="Arial" w:cs="Arial"/>
          <w:sz w:val="22"/>
          <w:szCs w:val="22"/>
        </w:rPr>
        <w:t xml:space="preserve"> al inicio</w:t>
      </w:r>
      <w:ins w:id="241" w:author="Lanix_XP" w:date="2014-06-13T12:28:00Z">
        <w:r w:rsidR="008221EC">
          <w:rPr>
            <w:rFonts w:ascii="Arial" w:hAnsi="Arial" w:cs="Arial"/>
            <w:sz w:val="22"/>
            <w:szCs w:val="22"/>
          </w:rPr>
          <w:t xml:space="preserve"> de qué sección?</w:t>
        </w:r>
      </w:ins>
      <w:r w:rsidR="00C45EEE" w:rsidRPr="007F1924">
        <w:rPr>
          <w:rFonts w:ascii="Arial" w:hAnsi="Arial" w:cs="Arial"/>
          <w:sz w:val="22"/>
          <w:szCs w:val="22"/>
        </w:rPr>
        <w:t xml:space="preserve">, </w:t>
      </w:r>
      <w:r w:rsidR="00187C0B" w:rsidRPr="007F1924">
        <w:rPr>
          <w:rFonts w:ascii="Arial" w:hAnsi="Arial" w:cs="Arial"/>
          <w:sz w:val="22"/>
          <w:szCs w:val="22"/>
        </w:rPr>
        <w:t>es una plataforma interactiv</w:t>
      </w:r>
      <w:r w:rsidR="00C45EEE" w:rsidRPr="007F1924">
        <w:rPr>
          <w:rFonts w:ascii="Arial" w:hAnsi="Arial" w:cs="Arial"/>
          <w:sz w:val="22"/>
          <w:szCs w:val="22"/>
        </w:rPr>
        <w:t>a orientada al aprendizaje de</w:t>
      </w:r>
      <w:r>
        <w:rPr>
          <w:rFonts w:ascii="Arial" w:hAnsi="Arial" w:cs="Arial"/>
          <w:sz w:val="22"/>
          <w:szCs w:val="22"/>
        </w:rPr>
        <w:t>l</w:t>
      </w:r>
      <w:r w:rsidR="00C45EEE" w:rsidRPr="007F1924">
        <w:rPr>
          <w:rFonts w:ascii="Arial" w:hAnsi="Arial" w:cs="Arial"/>
          <w:sz w:val="22"/>
          <w:szCs w:val="22"/>
        </w:rPr>
        <w:t xml:space="preserve"> Cá</w:t>
      </w:r>
      <w:r w:rsidR="00187C0B" w:rsidRPr="007F1924">
        <w:rPr>
          <w:rFonts w:ascii="Arial" w:hAnsi="Arial" w:cs="Arial"/>
          <w:sz w:val="22"/>
          <w:szCs w:val="22"/>
        </w:rPr>
        <w:t xml:space="preserve">lculo. En esta plataforma educativa </w:t>
      </w:r>
      <w:del w:id="242" w:author="Lanix_XP" w:date="2014-06-13T12:28:00Z">
        <w:r w:rsidR="00187C0B" w:rsidRPr="007F1924" w:rsidDel="008221EC">
          <w:rPr>
            <w:rFonts w:ascii="Arial" w:hAnsi="Arial" w:cs="Arial"/>
            <w:sz w:val="22"/>
            <w:szCs w:val="22"/>
          </w:rPr>
          <w:delText xml:space="preserve">están </w:delText>
        </w:r>
      </w:del>
      <w:ins w:id="243" w:author="Lanix_XP" w:date="2014-06-13T12:28:00Z">
        <w:r w:rsidR="008221EC">
          <w:rPr>
            <w:rFonts w:ascii="Arial" w:hAnsi="Arial" w:cs="Arial"/>
            <w:sz w:val="22"/>
            <w:szCs w:val="22"/>
          </w:rPr>
          <w:t xml:space="preserve">se </w:t>
        </w:r>
      </w:ins>
      <w:r w:rsidR="00187C0B" w:rsidRPr="007F1924">
        <w:rPr>
          <w:rFonts w:ascii="Arial" w:hAnsi="Arial" w:cs="Arial"/>
          <w:sz w:val="22"/>
          <w:szCs w:val="22"/>
        </w:rPr>
        <w:t>plasma</w:t>
      </w:r>
      <w:ins w:id="244" w:author="Lanix_XP" w:date="2014-06-13T12:28:00Z">
        <w:r w:rsidR="008221EC">
          <w:rPr>
            <w:rFonts w:ascii="Arial" w:hAnsi="Arial" w:cs="Arial"/>
            <w:sz w:val="22"/>
            <w:szCs w:val="22"/>
          </w:rPr>
          <w:t>n</w:t>
        </w:r>
      </w:ins>
      <w:del w:id="245" w:author="Lanix_XP" w:date="2014-06-13T12:28:00Z">
        <w:r w:rsidR="00C45EEE" w:rsidRPr="007F1924" w:rsidDel="008221EC">
          <w:rPr>
            <w:rFonts w:ascii="Arial" w:hAnsi="Arial" w:cs="Arial"/>
            <w:sz w:val="22"/>
            <w:szCs w:val="22"/>
          </w:rPr>
          <w:delText>das</w:delText>
        </w:r>
      </w:del>
      <w:r w:rsidR="00C45EEE" w:rsidRPr="007F1924">
        <w:rPr>
          <w:rFonts w:ascii="Arial" w:hAnsi="Arial" w:cs="Arial"/>
          <w:sz w:val="22"/>
          <w:szCs w:val="22"/>
        </w:rPr>
        <w:t xml:space="preserve"> la mayoría de los temas de C</w:t>
      </w:r>
      <w:r w:rsidR="00187C0B" w:rsidRPr="007F1924">
        <w:rPr>
          <w:rFonts w:ascii="Arial" w:hAnsi="Arial" w:cs="Arial"/>
          <w:sz w:val="22"/>
          <w:szCs w:val="22"/>
        </w:rPr>
        <w:t>álculo de una forma secuencial y explicativa, dividid</w:t>
      </w:r>
      <w:ins w:id="246" w:author="Lanix_XP" w:date="2014-06-13T12:29:00Z">
        <w:r w:rsidR="008221EC">
          <w:rPr>
            <w:rFonts w:ascii="Arial" w:hAnsi="Arial" w:cs="Arial"/>
            <w:sz w:val="22"/>
            <w:szCs w:val="22"/>
          </w:rPr>
          <w:t>o</w:t>
        </w:r>
      </w:ins>
      <w:del w:id="247" w:author="Lanix_XP" w:date="2014-06-13T12:28:00Z">
        <w:r w:rsidR="00187C0B" w:rsidRPr="007F1924" w:rsidDel="008221EC">
          <w:rPr>
            <w:rFonts w:ascii="Arial" w:hAnsi="Arial" w:cs="Arial"/>
            <w:sz w:val="22"/>
            <w:szCs w:val="22"/>
          </w:rPr>
          <w:delText>a</w:delText>
        </w:r>
      </w:del>
      <w:r w:rsidR="00187C0B" w:rsidRPr="007F1924">
        <w:rPr>
          <w:rFonts w:ascii="Arial" w:hAnsi="Arial" w:cs="Arial"/>
          <w:sz w:val="22"/>
          <w:szCs w:val="22"/>
        </w:rPr>
        <w:t xml:space="preserve"> cada uno de los temas por módulos </w:t>
      </w:r>
      <w:ins w:id="248" w:author="Lanix_XP" w:date="2014-06-13T12:29:00Z">
        <w:r w:rsidR="008221EC">
          <w:rPr>
            <w:rFonts w:ascii="Arial" w:hAnsi="Arial" w:cs="Arial"/>
            <w:sz w:val="22"/>
            <w:szCs w:val="22"/>
          </w:rPr>
          <w:t xml:space="preserve">los </w:t>
        </w:r>
      </w:ins>
      <w:r w:rsidR="00187C0B" w:rsidRPr="007F1924">
        <w:rPr>
          <w:rFonts w:ascii="Arial" w:hAnsi="Arial" w:cs="Arial"/>
          <w:sz w:val="22"/>
          <w:szCs w:val="22"/>
        </w:rPr>
        <w:t xml:space="preserve">cuales contienen una introducción, una parte explicativa, ejercicios de retroalimentación, tareas y examen de diagnóstico. PIAC </w:t>
      </w:r>
      <w:del w:id="249" w:author="Lanix_XP" w:date="2014-06-13T12:30:00Z">
        <w:r w:rsidR="00187C0B" w:rsidRPr="007F1924" w:rsidDel="008221EC">
          <w:rPr>
            <w:rFonts w:ascii="Arial" w:hAnsi="Arial" w:cs="Arial"/>
            <w:sz w:val="22"/>
            <w:szCs w:val="22"/>
          </w:rPr>
          <w:delText>es</w:delText>
        </w:r>
      </w:del>
      <w:r w:rsidR="00187C0B" w:rsidRPr="007F1924">
        <w:rPr>
          <w:rFonts w:ascii="Arial" w:hAnsi="Arial" w:cs="Arial"/>
          <w:sz w:val="22"/>
          <w:szCs w:val="22"/>
        </w:rPr>
        <w:t xml:space="preserve"> actualmente </w:t>
      </w:r>
      <w:del w:id="250" w:author="Lanix_XP" w:date="2014-06-13T12:30:00Z">
        <w:r w:rsidR="00187C0B" w:rsidRPr="007F1924" w:rsidDel="008221EC">
          <w:rPr>
            <w:rFonts w:ascii="Arial" w:hAnsi="Arial" w:cs="Arial"/>
            <w:sz w:val="22"/>
            <w:szCs w:val="22"/>
          </w:rPr>
          <w:delText>utilizad</w:delText>
        </w:r>
        <w:r w:rsidR="00C45EEE" w:rsidRPr="007F1924" w:rsidDel="008221EC">
          <w:rPr>
            <w:rFonts w:ascii="Arial" w:hAnsi="Arial" w:cs="Arial"/>
            <w:sz w:val="22"/>
            <w:szCs w:val="22"/>
          </w:rPr>
          <w:delText xml:space="preserve">o </w:delText>
        </w:r>
      </w:del>
      <w:ins w:id="251" w:author="Lanix_XP" w:date="2014-06-13T12:30:00Z">
        <w:r w:rsidR="008221EC">
          <w:rPr>
            <w:rFonts w:ascii="Arial" w:hAnsi="Arial" w:cs="Arial"/>
            <w:sz w:val="22"/>
            <w:szCs w:val="22"/>
          </w:rPr>
          <w:t xml:space="preserve">se utiliza como herramienta didáctica </w:t>
        </w:r>
      </w:ins>
      <w:del w:id="252" w:author="Lanix_XP" w:date="2014-06-13T12:30:00Z">
        <w:r w:rsidR="00C45EEE" w:rsidRPr="007F1924" w:rsidDel="008221EC">
          <w:rPr>
            <w:rFonts w:ascii="Arial" w:hAnsi="Arial" w:cs="Arial"/>
            <w:sz w:val="22"/>
            <w:szCs w:val="22"/>
          </w:rPr>
          <w:delText xml:space="preserve">para impartir </w:delText>
        </w:r>
      </w:del>
      <w:ins w:id="253" w:author="Lanix_XP" w:date="2014-06-13T12:30:00Z">
        <w:r w:rsidR="008221EC">
          <w:rPr>
            <w:rFonts w:ascii="Arial" w:hAnsi="Arial" w:cs="Arial"/>
            <w:sz w:val="22"/>
            <w:szCs w:val="22"/>
          </w:rPr>
          <w:t xml:space="preserve">en </w:t>
        </w:r>
      </w:ins>
      <w:r w:rsidR="00C45EEE" w:rsidRPr="007F1924">
        <w:rPr>
          <w:rFonts w:ascii="Arial" w:hAnsi="Arial" w:cs="Arial"/>
          <w:sz w:val="22"/>
          <w:szCs w:val="22"/>
        </w:rPr>
        <w:t>la materia de Cá</w:t>
      </w:r>
      <w:r w:rsidR="00187C0B" w:rsidRPr="007F1924">
        <w:rPr>
          <w:rFonts w:ascii="Arial" w:hAnsi="Arial" w:cs="Arial"/>
          <w:sz w:val="22"/>
          <w:szCs w:val="22"/>
        </w:rPr>
        <w:t xml:space="preserve">lculo Diferencial e Integral dentro de la Facultad de Telemática, y </w:t>
      </w:r>
      <w:r>
        <w:rPr>
          <w:rFonts w:ascii="Arial" w:hAnsi="Arial" w:cs="Arial"/>
          <w:sz w:val="22"/>
          <w:szCs w:val="22"/>
        </w:rPr>
        <w:t xml:space="preserve">se </w:t>
      </w:r>
      <w:r w:rsidR="00187C0B" w:rsidRPr="007F1924">
        <w:rPr>
          <w:rFonts w:ascii="Arial" w:hAnsi="Arial" w:cs="Arial"/>
          <w:sz w:val="22"/>
          <w:szCs w:val="22"/>
        </w:rPr>
        <w:t xml:space="preserve">han aplicado evaluaciones de usabilidad </w:t>
      </w:r>
      <w:ins w:id="254" w:author="Lanix_XP" w:date="2014-06-13T12:29:00Z">
        <w:r w:rsidR="008221EC">
          <w:rPr>
            <w:rFonts w:ascii="Arial" w:hAnsi="Arial" w:cs="Arial"/>
            <w:sz w:val="22"/>
            <w:szCs w:val="22"/>
          </w:rPr>
          <w:t>con</w:t>
        </w:r>
      </w:ins>
      <w:del w:id="255" w:author="Lanix_XP" w:date="2014-06-13T12:29:00Z">
        <w:r w:rsidR="00187C0B" w:rsidRPr="007F1924" w:rsidDel="008221EC">
          <w:rPr>
            <w:rFonts w:ascii="Arial" w:hAnsi="Arial" w:cs="Arial"/>
            <w:sz w:val="22"/>
            <w:szCs w:val="22"/>
          </w:rPr>
          <w:delText>en</w:delText>
        </w:r>
      </w:del>
      <w:r w:rsidR="00187C0B" w:rsidRPr="007F1924">
        <w:rPr>
          <w:rFonts w:ascii="Arial" w:hAnsi="Arial" w:cs="Arial"/>
          <w:sz w:val="22"/>
          <w:szCs w:val="22"/>
        </w:rPr>
        <w:t xml:space="preserve"> base </w:t>
      </w:r>
      <w:del w:id="256" w:author="Lanix_XP" w:date="2014-06-13T12:29:00Z">
        <w:r w:rsidR="00187C0B" w:rsidRPr="007F1924" w:rsidDel="008221EC">
          <w:rPr>
            <w:rFonts w:ascii="Arial" w:hAnsi="Arial" w:cs="Arial"/>
            <w:sz w:val="22"/>
            <w:szCs w:val="22"/>
          </w:rPr>
          <w:delText>de</w:delText>
        </w:r>
      </w:del>
      <w:ins w:id="257" w:author="Lanix_XP" w:date="2014-06-13T12:29:00Z">
        <w:r w:rsidR="008221EC">
          <w:rPr>
            <w:rFonts w:ascii="Arial" w:hAnsi="Arial" w:cs="Arial"/>
            <w:sz w:val="22"/>
            <w:szCs w:val="22"/>
          </w:rPr>
          <w:t>a</w:t>
        </w:r>
      </w:ins>
      <w:r w:rsidR="00187C0B" w:rsidRPr="007F1924">
        <w:rPr>
          <w:rFonts w:ascii="Arial" w:hAnsi="Arial" w:cs="Arial"/>
          <w:sz w:val="22"/>
          <w:szCs w:val="22"/>
        </w:rPr>
        <w:t>l cuestionario SUS</w:t>
      </w:r>
      <w:del w:id="258" w:author="Lanix_XP" w:date="2014-06-13T12:30:00Z">
        <w:r w:rsidR="00187C0B" w:rsidRPr="007F1924" w:rsidDel="008221EC">
          <w:rPr>
            <w:rFonts w:ascii="Arial" w:hAnsi="Arial" w:cs="Arial"/>
            <w:sz w:val="22"/>
            <w:szCs w:val="22"/>
          </w:rPr>
          <w:delText>,</w:delText>
        </w:r>
      </w:del>
      <w:r w:rsidR="00187C0B" w:rsidRPr="007F1924">
        <w:rPr>
          <w:rFonts w:ascii="Arial" w:hAnsi="Arial" w:cs="Arial"/>
          <w:sz w:val="22"/>
          <w:szCs w:val="22"/>
        </w:rPr>
        <w:t xml:space="preserve"> en distintos </w:t>
      </w:r>
      <w:ins w:id="259" w:author="Lanix_XP" w:date="2014-06-13T12:30:00Z">
        <w:r w:rsidR="008221EC">
          <w:rPr>
            <w:rFonts w:ascii="Arial" w:hAnsi="Arial" w:cs="Arial"/>
            <w:sz w:val="22"/>
            <w:szCs w:val="22"/>
          </w:rPr>
          <w:t xml:space="preserve">momentos, </w:t>
        </w:r>
      </w:ins>
      <w:ins w:id="260" w:author="Lanix_XP" w:date="2014-06-13T12:31:00Z">
        <w:r w:rsidR="008221EC">
          <w:rPr>
            <w:rFonts w:ascii="Arial" w:hAnsi="Arial" w:cs="Arial"/>
            <w:sz w:val="22"/>
            <w:szCs w:val="22"/>
          </w:rPr>
          <w:t xml:space="preserve">obteniéndose en </w:t>
        </w:r>
      </w:ins>
      <w:del w:id="261" w:author="Lanix_XP" w:date="2014-06-13T12:31:00Z">
        <w:r w:rsidR="00187C0B" w:rsidRPr="007F1924" w:rsidDel="008221EC">
          <w:rPr>
            <w:rFonts w:ascii="Arial" w:hAnsi="Arial" w:cs="Arial"/>
            <w:sz w:val="22"/>
            <w:szCs w:val="22"/>
          </w:rPr>
          <w:delText xml:space="preserve">tiempos y </w:delText>
        </w:r>
      </w:del>
      <w:r w:rsidR="00187C0B" w:rsidRPr="007F1924">
        <w:rPr>
          <w:rFonts w:ascii="Arial" w:hAnsi="Arial" w:cs="Arial"/>
          <w:sz w:val="22"/>
          <w:szCs w:val="22"/>
        </w:rPr>
        <w:t xml:space="preserve">cada uno de ellos </w:t>
      </w:r>
      <w:del w:id="262" w:author="Lanix_XP" w:date="2014-06-13T12:31:00Z">
        <w:r w:rsidR="00187C0B" w:rsidRPr="007F1924" w:rsidDel="008221EC">
          <w:rPr>
            <w:rFonts w:ascii="Arial" w:hAnsi="Arial" w:cs="Arial"/>
            <w:sz w:val="22"/>
            <w:szCs w:val="22"/>
          </w:rPr>
          <w:delText xml:space="preserve">han mostrado </w:delText>
        </w:r>
      </w:del>
      <w:r w:rsidR="00187C0B" w:rsidRPr="007F1924">
        <w:rPr>
          <w:rFonts w:ascii="Arial" w:hAnsi="Arial" w:cs="Arial"/>
          <w:sz w:val="22"/>
          <w:szCs w:val="22"/>
        </w:rPr>
        <w:t>resultados muy positivos</w:t>
      </w:r>
      <w:ins w:id="263" w:author="Lanix_XP" w:date="2014-06-13T12:31:00Z">
        <w:r w:rsidR="008221EC">
          <w:rPr>
            <w:rFonts w:ascii="Arial" w:hAnsi="Arial" w:cs="Arial"/>
            <w:sz w:val="22"/>
            <w:szCs w:val="22"/>
          </w:rPr>
          <w:t xml:space="preserve">, con </w:t>
        </w:r>
      </w:ins>
      <w:del w:id="264" w:author="Lanix_XP" w:date="2014-06-13T12:31:00Z">
        <w:r w:rsidR="00187C0B" w:rsidRPr="007F1924" w:rsidDel="008221EC">
          <w:rPr>
            <w:rFonts w:ascii="Arial" w:hAnsi="Arial" w:cs="Arial"/>
            <w:sz w:val="22"/>
            <w:szCs w:val="22"/>
          </w:rPr>
          <w:delText xml:space="preserve"> obteniendo </w:delText>
        </w:r>
      </w:del>
      <w:r w:rsidR="00187C0B" w:rsidRPr="007F1924">
        <w:rPr>
          <w:rFonts w:ascii="Arial" w:hAnsi="Arial" w:cs="Arial"/>
          <w:sz w:val="22"/>
          <w:szCs w:val="22"/>
        </w:rPr>
        <w:t>calificaci</w:t>
      </w:r>
      <w:ins w:id="265" w:author="Lanix_XP" w:date="2014-06-13T12:31:00Z">
        <w:r w:rsidR="008221EC">
          <w:rPr>
            <w:rFonts w:ascii="Arial" w:hAnsi="Arial" w:cs="Arial"/>
            <w:sz w:val="22"/>
            <w:szCs w:val="22"/>
          </w:rPr>
          <w:t>ones</w:t>
        </w:r>
      </w:ins>
      <w:del w:id="266" w:author="Lanix_XP" w:date="2014-06-13T12:31:00Z">
        <w:r w:rsidR="00187C0B" w:rsidRPr="007F1924" w:rsidDel="008221EC">
          <w:rPr>
            <w:rFonts w:ascii="Arial" w:hAnsi="Arial" w:cs="Arial"/>
            <w:sz w:val="22"/>
            <w:szCs w:val="22"/>
          </w:rPr>
          <w:delText>ón</w:delText>
        </w:r>
      </w:del>
      <w:r w:rsidR="00187C0B" w:rsidRPr="007F1924">
        <w:rPr>
          <w:rFonts w:ascii="Arial" w:hAnsi="Arial" w:cs="Arial"/>
          <w:sz w:val="22"/>
          <w:szCs w:val="22"/>
        </w:rPr>
        <w:t xml:space="preserve"> </w:t>
      </w:r>
      <w:r>
        <w:rPr>
          <w:rFonts w:ascii="Arial" w:hAnsi="Arial" w:cs="Arial"/>
          <w:sz w:val="22"/>
          <w:szCs w:val="22"/>
        </w:rPr>
        <w:t xml:space="preserve">promedio </w:t>
      </w:r>
      <w:ins w:id="267" w:author="Lanix_XP" w:date="2014-06-13T12:31:00Z">
        <w:r w:rsidR="008221EC">
          <w:rPr>
            <w:rFonts w:ascii="Arial" w:hAnsi="Arial" w:cs="Arial"/>
            <w:sz w:val="22"/>
            <w:szCs w:val="22"/>
          </w:rPr>
          <w:t xml:space="preserve">entre </w:t>
        </w:r>
      </w:ins>
      <w:del w:id="268" w:author="Lanix_XP" w:date="2014-06-13T12:31:00Z">
        <w:r w:rsidR="00187C0B" w:rsidRPr="007F1924" w:rsidDel="008221EC">
          <w:rPr>
            <w:rFonts w:ascii="Arial" w:hAnsi="Arial" w:cs="Arial"/>
            <w:sz w:val="22"/>
            <w:szCs w:val="22"/>
          </w:rPr>
          <w:delText>de</w:delText>
        </w:r>
      </w:del>
      <w:r w:rsidR="00187C0B" w:rsidRPr="007F1924">
        <w:rPr>
          <w:rFonts w:ascii="Arial" w:hAnsi="Arial" w:cs="Arial"/>
          <w:sz w:val="22"/>
          <w:szCs w:val="22"/>
        </w:rPr>
        <w:t xml:space="preserve"> 90 puntos </w:t>
      </w:r>
      <w:ins w:id="269" w:author="Lanix_XP" w:date="2014-06-13T12:31:00Z">
        <w:r w:rsidR="008221EC">
          <w:rPr>
            <w:rFonts w:ascii="Arial" w:hAnsi="Arial" w:cs="Arial"/>
            <w:sz w:val="22"/>
            <w:szCs w:val="22"/>
          </w:rPr>
          <w:t>y</w:t>
        </w:r>
      </w:ins>
      <w:del w:id="270" w:author="Lanix_XP" w:date="2014-06-13T12:31:00Z">
        <w:r w:rsidR="00187C0B" w:rsidRPr="007F1924" w:rsidDel="008221EC">
          <w:rPr>
            <w:rFonts w:ascii="Arial" w:hAnsi="Arial" w:cs="Arial"/>
            <w:sz w:val="22"/>
            <w:szCs w:val="22"/>
          </w:rPr>
          <w:delText>de</w:delText>
        </w:r>
      </w:del>
      <w:r w:rsidR="00187C0B" w:rsidRPr="007F1924">
        <w:rPr>
          <w:rFonts w:ascii="Arial" w:hAnsi="Arial" w:cs="Arial"/>
          <w:sz w:val="22"/>
          <w:szCs w:val="22"/>
        </w:rPr>
        <w:t xml:space="preserve"> 10</w:t>
      </w:r>
      <w:r>
        <w:rPr>
          <w:rFonts w:ascii="Arial" w:hAnsi="Arial" w:cs="Arial"/>
          <w:sz w:val="22"/>
          <w:szCs w:val="22"/>
        </w:rPr>
        <w:t>0</w:t>
      </w:r>
      <w:del w:id="271" w:author="Lanix_XP" w:date="2014-06-13T12:31:00Z">
        <w:r w:rsidDel="008221EC">
          <w:rPr>
            <w:rFonts w:ascii="Arial" w:hAnsi="Arial" w:cs="Arial"/>
            <w:sz w:val="22"/>
            <w:szCs w:val="22"/>
          </w:rPr>
          <w:delText>,</w:delText>
        </w:r>
      </w:del>
      <w:ins w:id="272" w:author="Lanix_XP" w:date="2014-06-13T12:31:00Z">
        <w:r w:rsidR="008221EC">
          <w:rPr>
            <w:rFonts w:ascii="Arial" w:hAnsi="Arial" w:cs="Arial"/>
            <w:sz w:val="22"/>
            <w:szCs w:val="22"/>
          </w:rPr>
          <w:t>.</w:t>
        </w:r>
      </w:ins>
      <w:r>
        <w:rPr>
          <w:rFonts w:ascii="Arial" w:hAnsi="Arial" w:cs="Arial"/>
          <w:sz w:val="22"/>
          <w:szCs w:val="22"/>
        </w:rPr>
        <w:t xml:space="preserve"> </w:t>
      </w:r>
    </w:p>
    <w:p w:rsidR="008221EC" w:rsidRDefault="008221EC" w:rsidP="00D90100">
      <w:pPr>
        <w:spacing w:line="360" w:lineRule="auto"/>
        <w:ind w:firstLine="708"/>
        <w:jc w:val="both"/>
        <w:rPr>
          <w:ins w:id="273" w:author="Lanix_XP" w:date="2014-06-13T12:34:00Z"/>
          <w:rFonts w:ascii="Arial" w:hAnsi="Arial" w:cs="Arial"/>
          <w:sz w:val="22"/>
          <w:szCs w:val="22"/>
        </w:rPr>
      </w:pPr>
    </w:p>
    <w:p w:rsidR="00187C0B" w:rsidRPr="007F1924" w:rsidDel="008221EC" w:rsidRDefault="008221EC" w:rsidP="008221EC">
      <w:pPr>
        <w:spacing w:line="360" w:lineRule="auto"/>
        <w:ind w:firstLine="708"/>
        <w:jc w:val="both"/>
        <w:rPr>
          <w:del w:id="274" w:author="Lanix_XP" w:date="2014-06-13T12:35:00Z"/>
          <w:rFonts w:ascii="Arial" w:hAnsi="Arial" w:cs="Arial"/>
          <w:sz w:val="22"/>
          <w:szCs w:val="22"/>
        </w:rPr>
      </w:pPr>
      <w:ins w:id="275" w:author="Lanix_XP" w:date="2014-06-13T12:33:00Z">
        <w:r>
          <w:rPr>
            <w:rFonts w:ascii="Arial" w:hAnsi="Arial" w:cs="Arial"/>
            <w:sz w:val="22"/>
            <w:szCs w:val="22"/>
          </w:rPr>
          <w:t>Esta plataforma está en constante revisión y actualización para mejorar su aspecto y funcionalidad</w:t>
        </w:r>
      </w:ins>
      <w:del w:id="276" w:author="Lanix_XP" w:date="2014-06-13T12:33:00Z">
        <w:r w:rsidR="00B13215" w:rsidDel="008221EC">
          <w:rPr>
            <w:rFonts w:ascii="Arial" w:hAnsi="Arial" w:cs="Arial"/>
            <w:sz w:val="22"/>
            <w:szCs w:val="22"/>
          </w:rPr>
          <w:delText>aunque en algunas de ellas sí</w:delText>
        </w:r>
        <w:r w:rsidR="00187C0B" w:rsidRPr="007F1924" w:rsidDel="008221EC">
          <w:rPr>
            <w:rFonts w:ascii="Arial" w:hAnsi="Arial" w:cs="Arial"/>
            <w:sz w:val="22"/>
            <w:szCs w:val="22"/>
          </w:rPr>
          <w:delText xml:space="preserve"> se han hecho modificaciones </w:delText>
        </w:r>
        <w:r w:rsidR="00187C0B" w:rsidRPr="007F1924" w:rsidDel="008221EC">
          <w:rPr>
            <w:rFonts w:ascii="Arial" w:hAnsi="Arial" w:cs="Arial"/>
            <w:sz w:val="22"/>
            <w:szCs w:val="22"/>
          </w:rPr>
          <w:lastRenderedPageBreak/>
          <w:delText>pa</w:delText>
        </w:r>
        <w:r w:rsidR="00C45EEE" w:rsidRPr="007F1924" w:rsidDel="008221EC">
          <w:rPr>
            <w:rFonts w:ascii="Arial" w:hAnsi="Arial" w:cs="Arial"/>
            <w:sz w:val="22"/>
            <w:szCs w:val="22"/>
          </w:rPr>
          <w:delText>ra el mejoramiento de esta aspecto</w:delText>
        </w:r>
      </w:del>
      <w:r w:rsidR="00187C0B" w:rsidRPr="007F1924">
        <w:rPr>
          <w:rFonts w:ascii="Arial" w:hAnsi="Arial" w:cs="Arial"/>
          <w:sz w:val="22"/>
          <w:szCs w:val="22"/>
        </w:rPr>
        <w:t>.</w:t>
      </w:r>
      <w:ins w:id="277" w:author="Lanix_XP" w:date="2014-06-13T12:35:00Z">
        <w:r>
          <w:rPr>
            <w:rFonts w:ascii="Arial" w:hAnsi="Arial" w:cs="Arial"/>
            <w:sz w:val="22"/>
            <w:szCs w:val="22"/>
          </w:rPr>
          <w:t xml:space="preserve"> Sus modificaciones se realizan en función de los tres niveles, que son:</w:t>
        </w:r>
      </w:ins>
    </w:p>
    <w:p w:rsidR="00000000" w:rsidRDefault="007F1924">
      <w:pPr>
        <w:spacing w:line="360" w:lineRule="auto"/>
        <w:ind w:firstLine="708"/>
        <w:jc w:val="both"/>
        <w:rPr>
          <w:del w:id="278" w:author="Lanix_XP" w:date="2014-06-13T12:35:00Z"/>
          <w:rFonts w:ascii="Arial" w:hAnsi="Arial" w:cs="Arial"/>
          <w:sz w:val="22"/>
          <w:szCs w:val="22"/>
        </w:rPr>
        <w:pPrChange w:id="279" w:author="Lanix_XP" w:date="2014-06-13T12:35:00Z">
          <w:pPr>
            <w:tabs>
              <w:tab w:val="left" w:pos="1778"/>
            </w:tabs>
            <w:jc w:val="both"/>
          </w:pPr>
        </w:pPrChange>
      </w:pPr>
      <w:del w:id="280" w:author="Lanix_XP" w:date="2014-06-13T12:35:00Z">
        <w:r w:rsidRPr="007F1924" w:rsidDel="008221EC">
          <w:rPr>
            <w:rFonts w:ascii="Arial" w:hAnsi="Arial" w:cs="Arial"/>
            <w:sz w:val="22"/>
            <w:szCs w:val="22"/>
          </w:rPr>
          <w:tab/>
        </w:r>
      </w:del>
    </w:p>
    <w:p w:rsidR="00000000" w:rsidRDefault="00B63958">
      <w:pPr>
        <w:spacing w:line="360" w:lineRule="auto"/>
        <w:ind w:firstLine="708"/>
        <w:jc w:val="both"/>
        <w:rPr>
          <w:rFonts w:ascii="Arial" w:hAnsi="Arial" w:cs="Arial"/>
          <w:sz w:val="22"/>
          <w:szCs w:val="22"/>
        </w:rPr>
        <w:pPrChange w:id="281" w:author="Lanix_XP" w:date="2014-06-13T12:35:00Z">
          <w:pPr>
            <w:spacing w:line="360" w:lineRule="auto"/>
            <w:jc w:val="both"/>
          </w:pPr>
        </w:pPrChange>
      </w:pPr>
      <w:del w:id="282" w:author="Lanix_XP" w:date="2014-06-13T12:35:00Z">
        <w:r w:rsidRPr="007F1924" w:rsidDel="008221EC">
          <w:rPr>
            <w:rFonts w:ascii="Arial" w:hAnsi="Arial" w:cs="Arial"/>
            <w:sz w:val="22"/>
            <w:szCs w:val="22"/>
          </w:rPr>
          <w:tab/>
        </w:r>
        <w:r w:rsidR="00B13215" w:rsidDel="008221EC">
          <w:rPr>
            <w:rFonts w:ascii="Arial" w:hAnsi="Arial" w:cs="Arial"/>
            <w:sz w:val="22"/>
            <w:szCs w:val="22"/>
          </w:rPr>
          <w:delText xml:space="preserve">PIAC </w:delText>
        </w:r>
      </w:del>
      <w:del w:id="283" w:author="Lanix_XP" w:date="2014-06-13T12:34:00Z">
        <w:r w:rsidR="00C45EEE" w:rsidRPr="007F1924" w:rsidDel="008221EC">
          <w:rPr>
            <w:rFonts w:ascii="Arial" w:hAnsi="Arial" w:cs="Arial"/>
            <w:sz w:val="22"/>
            <w:szCs w:val="22"/>
          </w:rPr>
          <w:delText>se</w:delText>
        </w:r>
        <w:r w:rsidRPr="007F1924" w:rsidDel="008221EC">
          <w:rPr>
            <w:rFonts w:ascii="Arial" w:hAnsi="Arial" w:cs="Arial"/>
            <w:sz w:val="22"/>
            <w:szCs w:val="22"/>
          </w:rPr>
          <w:delText xml:space="preserve"> encuentra en condiciones apropiadas y también con la necesidad de mejoramiento para un </w:delText>
        </w:r>
        <w:r w:rsidR="00936241" w:rsidDel="008221EC">
          <w:rPr>
            <w:rFonts w:ascii="Arial" w:hAnsi="Arial" w:cs="Arial"/>
            <w:sz w:val="22"/>
            <w:szCs w:val="22"/>
          </w:rPr>
          <w:delText>apropiado</w:delText>
        </w:r>
        <w:r w:rsidRPr="007F1924" w:rsidDel="008221EC">
          <w:rPr>
            <w:rFonts w:ascii="Arial" w:hAnsi="Arial" w:cs="Arial"/>
            <w:sz w:val="22"/>
            <w:szCs w:val="22"/>
          </w:rPr>
          <w:delText xml:space="preserve"> uso y </w:delText>
        </w:r>
      </w:del>
      <w:del w:id="284" w:author="Lanix_XP" w:date="2014-06-13T12:35:00Z">
        <w:r w:rsidRPr="007F1924" w:rsidDel="008221EC">
          <w:rPr>
            <w:rFonts w:ascii="Arial" w:hAnsi="Arial" w:cs="Arial"/>
            <w:sz w:val="22"/>
            <w:szCs w:val="22"/>
          </w:rPr>
          <w:delText>úni</w:delText>
        </w:r>
        <w:r w:rsidR="00936241" w:rsidDel="008221EC">
          <w:rPr>
            <w:rFonts w:ascii="Arial" w:hAnsi="Arial" w:cs="Arial"/>
            <w:sz w:val="22"/>
            <w:szCs w:val="22"/>
          </w:rPr>
          <w:delText>camente para los interesados:</w:delText>
        </w:r>
      </w:del>
      <w:r w:rsidR="00936241">
        <w:rPr>
          <w:rFonts w:ascii="Arial" w:hAnsi="Arial" w:cs="Arial"/>
          <w:sz w:val="22"/>
          <w:szCs w:val="22"/>
        </w:rPr>
        <w:t xml:space="preserve"> el programador, </w:t>
      </w:r>
      <w:del w:id="285" w:author="Lanix_XP" w:date="2014-06-13T12:35:00Z">
        <w:r w:rsidR="00936241" w:rsidDel="008221EC">
          <w:rPr>
            <w:rFonts w:ascii="Arial" w:hAnsi="Arial" w:cs="Arial"/>
            <w:sz w:val="22"/>
            <w:szCs w:val="22"/>
          </w:rPr>
          <w:delText>el</w:delText>
        </w:r>
      </w:del>
      <w:r w:rsidR="00936241">
        <w:rPr>
          <w:rFonts w:ascii="Arial" w:hAnsi="Arial" w:cs="Arial"/>
          <w:sz w:val="22"/>
          <w:szCs w:val="22"/>
        </w:rPr>
        <w:t xml:space="preserve"> profesor y  </w:t>
      </w:r>
      <w:del w:id="286" w:author="Lanix_XP" w:date="2014-06-13T12:35:00Z">
        <w:r w:rsidR="00936241" w:rsidDel="008221EC">
          <w:rPr>
            <w:rFonts w:ascii="Arial" w:hAnsi="Arial" w:cs="Arial"/>
            <w:sz w:val="22"/>
            <w:szCs w:val="22"/>
          </w:rPr>
          <w:delText>los usuarios</w:delText>
        </w:r>
      </w:del>
      <w:ins w:id="287" w:author="Lanix_XP" w:date="2014-06-13T12:35:00Z">
        <w:r w:rsidR="008221EC">
          <w:rPr>
            <w:rFonts w:ascii="Arial" w:hAnsi="Arial" w:cs="Arial"/>
            <w:sz w:val="22"/>
            <w:szCs w:val="22"/>
          </w:rPr>
          <w:t>estudiantes?</w:t>
        </w:r>
      </w:ins>
      <w:r w:rsidR="00C45EEE" w:rsidRPr="007F1924">
        <w:rPr>
          <w:rFonts w:ascii="Arial" w:hAnsi="Arial" w:cs="Arial"/>
          <w:sz w:val="22"/>
          <w:szCs w:val="22"/>
        </w:rPr>
        <w:t>. Aunque ahora s</w:t>
      </w:r>
      <w:ins w:id="288" w:author="Lanix_XP" w:date="2014-06-13T12:36:00Z">
        <w:r w:rsidR="008221EC">
          <w:rPr>
            <w:rFonts w:ascii="Arial" w:hAnsi="Arial" w:cs="Arial"/>
            <w:sz w:val="22"/>
            <w:szCs w:val="22"/>
          </w:rPr>
          <w:t>ó</w:t>
        </w:r>
      </w:ins>
      <w:del w:id="289" w:author="Lanix_XP" w:date="2014-06-13T12:36:00Z">
        <w:r w:rsidR="00C45EEE" w:rsidRPr="007F1924" w:rsidDel="008221EC">
          <w:rPr>
            <w:rFonts w:ascii="Arial" w:hAnsi="Arial" w:cs="Arial"/>
            <w:sz w:val="22"/>
            <w:szCs w:val="22"/>
          </w:rPr>
          <w:delText>o</w:delText>
        </w:r>
      </w:del>
      <w:r w:rsidR="00C45EEE" w:rsidRPr="007F1924">
        <w:rPr>
          <w:rFonts w:ascii="Arial" w:hAnsi="Arial" w:cs="Arial"/>
          <w:sz w:val="22"/>
          <w:szCs w:val="22"/>
        </w:rPr>
        <w:t xml:space="preserve">lo </w:t>
      </w:r>
      <w:ins w:id="290" w:author="Lanix_XP" w:date="2014-06-13T12:36:00Z">
        <w:r w:rsidR="008221EC">
          <w:rPr>
            <w:rFonts w:ascii="Arial" w:hAnsi="Arial" w:cs="Arial"/>
            <w:sz w:val="22"/>
            <w:szCs w:val="22"/>
          </w:rPr>
          <w:t xml:space="preserve">se utiliza por </w:t>
        </w:r>
      </w:ins>
      <w:del w:id="291" w:author="Lanix_XP" w:date="2014-06-13T12:36:00Z">
        <w:r w:rsidR="00C45EEE" w:rsidRPr="007F1924" w:rsidDel="008221EC">
          <w:rPr>
            <w:rFonts w:ascii="Arial" w:hAnsi="Arial" w:cs="Arial"/>
            <w:sz w:val="22"/>
            <w:szCs w:val="22"/>
          </w:rPr>
          <w:delText>está</w:delText>
        </w:r>
        <w:r w:rsidR="00B13215" w:rsidDel="008221EC">
          <w:rPr>
            <w:rFonts w:ascii="Arial" w:hAnsi="Arial" w:cs="Arial"/>
            <w:sz w:val="22"/>
            <w:szCs w:val="22"/>
          </w:rPr>
          <w:delText>, de manera formal,</w:delText>
        </w:r>
        <w:r w:rsidRPr="007F1924" w:rsidDel="008221EC">
          <w:rPr>
            <w:rFonts w:ascii="Arial" w:hAnsi="Arial" w:cs="Arial"/>
            <w:sz w:val="22"/>
            <w:szCs w:val="22"/>
          </w:rPr>
          <w:delText xml:space="preserve"> para los </w:delText>
        </w:r>
      </w:del>
      <w:r w:rsidRPr="007F1924">
        <w:rPr>
          <w:rFonts w:ascii="Arial" w:hAnsi="Arial" w:cs="Arial"/>
          <w:sz w:val="22"/>
          <w:szCs w:val="22"/>
        </w:rPr>
        <w:t xml:space="preserve">alumnos de la </w:t>
      </w:r>
      <w:r w:rsidR="00B13215">
        <w:rPr>
          <w:rFonts w:ascii="Arial" w:hAnsi="Arial" w:cs="Arial"/>
          <w:sz w:val="22"/>
          <w:szCs w:val="22"/>
        </w:rPr>
        <w:t xml:space="preserve">Facultad de Telemática, se </w:t>
      </w:r>
      <w:ins w:id="292" w:author="Lanix_XP" w:date="2014-06-13T12:36:00Z">
        <w:r w:rsidR="008221EC">
          <w:rPr>
            <w:rFonts w:ascii="Arial" w:hAnsi="Arial" w:cs="Arial"/>
            <w:sz w:val="22"/>
            <w:szCs w:val="22"/>
          </w:rPr>
          <w:t xml:space="preserve">tiene contemplado ponerlo a disposición </w:t>
        </w:r>
      </w:ins>
      <w:del w:id="293" w:author="Lanix_XP" w:date="2014-06-13T12:36:00Z">
        <w:r w:rsidR="00B13215" w:rsidDel="008221EC">
          <w:rPr>
            <w:rFonts w:ascii="Arial" w:hAnsi="Arial" w:cs="Arial"/>
            <w:sz w:val="22"/>
            <w:szCs w:val="22"/>
          </w:rPr>
          <w:delText>consider</w:delText>
        </w:r>
        <w:r w:rsidRPr="007F1924" w:rsidDel="008221EC">
          <w:rPr>
            <w:rFonts w:ascii="Arial" w:hAnsi="Arial" w:cs="Arial"/>
            <w:sz w:val="22"/>
            <w:szCs w:val="22"/>
          </w:rPr>
          <w:delText xml:space="preserve">a que pueda usarse para </w:delText>
        </w:r>
      </w:del>
      <w:ins w:id="294" w:author="Lanix_XP" w:date="2014-06-13T12:36:00Z">
        <w:r w:rsidR="008221EC">
          <w:rPr>
            <w:rFonts w:ascii="Arial" w:hAnsi="Arial" w:cs="Arial"/>
            <w:sz w:val="22"/>
            <w:szCs w:val="22"/>
          </w:rPr>
          <w:t>d</w:t>
        </w:r>
      </w:ins>
      <w:r w:rsidRPr="007F1924">
        <w:rPr>
          <w:rFonts w:ascii="Arial" w:hAnsi="Arial" w:cs="Arial"/>
          <w:sz w:val="22"/>
          <w:szCs w:val="22"/>
        </w:rPr>
        <w:t>el público en g</w:t>
      </w:r>
      <w:r w:rsidR="00C45EEE" w:rsidRPr="007F1924">
        <w:rPr>
          <w:rFonts w:ascii="Arial" w:hAnsi="Arial" w:cs="Arial"/>
          <w:sz w:val="22"/>
          <w:szCs w:val="22"/>
        </w:rPr>
        <w:t xml:space="preserve">eneral </w:t>
      </w:r>
      <w:del w:id="295" w:author="Lanix_XP" w:date="2014-06-13T12:36:00Z">
        <w:r w:rsidR="00C45EEE" w:rsidRPr="007F1924" w:rsidDel="008221EC">
          <w:rPr>
            <w:rFonts w:ascii="Arial" w:hAnsi="Arial" w:cs="Arial"/>
            <w:sz w:val="22"/>
            <w:szCs w:val="22"/>
          </w:rPr>
          <w:delText>que le pueda interesar</w:delText>
        </w:r>
      </w:del>
      <w:ins w:id="296" w:author="Lanix_XP" w:date="2014-06-13T12:36:00Z">
        <w:r w:rsidR="008221EC">
          <w:rPr>
            <w:rFonts w:ascii="Arial" w:hAnsi="Arial" w:cs="Arial"/>
            <w:sz w:val="22"/>
            <w:szCs w:val="22"/>
          </w:rPr>
          <w:t>interesado en</w:t>
        </w:r>
      </w:ins>
      <w:r w:rsidR="00C45EEE" w:rsidRPr="007F1924">
        <w:rPr>
          <w:rFonts w:ascii="Arial" w:hAnsi="Arial" w:cs="Arial"/>
          <w:sz w:val="22"/>
          <w:szCs w:val="22"/>
        </w:rPr>
        <w:t xml:space="preserve"> aprender o revisar </w:t>
      </w:r>
      <w:ins w:id="297" w:author="Lanix_XP" w:date="2014-06-13T12:36:00Z">
        <w:r w:rsidR="008221EC">
          <w:rPr>
            <w:rFonts w:ascii="Arial" w:hAnsi="Arial" w:cs="Arial"/>
            <w:sz w:val="22"/>
            <w:szCs w:val="22"/>
          </w:rPr>
          <w:t xml:space="preserve">temas </w:t>
        </w:r>
      </w:ins>
      <w:del w:id="298" w:author="Lanix_XP" w:date="2014-06-13T12:36:00Z">
        <w:r w:rsidR="00C45EEE" w:rsidRPr="007F1924" w:rsidDel="008221EC">
          <w:rPr>
            <w:rFonts w:ascii="Arial" w:hAnsi="Arial" w:cs="Arial"/>
            <w:sz w:val="22"/>
            <w:szCs w:val="22"/>
          </w:rPr>
          <w:delText xml:space="preserve">lo </w:delText>
        </w:r>
      </w:del>
      <w:r w:rsidR="00C45EEE" w:rsidRPr="007F1924">
        <w:rPr>
          <w:rFonts w:ascii="Arial" w:hAnsi="Arial" w:cs="Arial"/>
          <w:sz w:val="22"/>
          <w:szCs w:val="22"/>
        </w:rPr>
        <w:t>relacionado</w:t>
      </w:r>
      <w:ins w:id="299" w:author="Lanix_XP" w:date="2014-06-13T12:36:00Z">
        <w:r w:rsidR="008221EC">
          <w:rPr>
            <w:rFonts w:ascii="Arial" w:hAnsi="Arial" w:cs="Arial"/>
            <w:sz w:val="22"/>
            <w:szCs w:val="22"/>
          </w:rPr>
          <w:t>s</w:t>
        </w:r>
      </w:ins>
      <w:r w:rsidR="00C45EEE" w:rsidRPr="007F1924">
        <w:rPr>
          <w:rFonts w:ascii="Arial" w:hAnsi="Arial" w:cs="Arial"/>
          <w:sz w:val="22"/>
          <w:szCs w:val="22"/>
        </w:rPr>
        <w:t xml:space="preserve"> con el</w:t>
      </w:r>
      <w:r w:rsidRPr="007F1924">
        <w:rPr>
          <w:rFonts w:ascii="Arial" w:hAnsi="Arial" w:cs="Arial"/>
          <w:sz w:val="22"/>
          <w:szCs w:val="22"/>
        </w:rPr>
        <w:t xml:space="preserve"> Cálculo.</w:t>
      </w:r>
    </w:p>
    <w:p w:rsidR="00CB52B2" w:rsidRPr="007F1924" w:rsidRDefault="00CB52B2" w:rsidP="00B63958">
      <w:pPr>
        <w:jc w:val="both"/>
        <w:rPr>
          <w:rFonts w:ascii="Arial" w:hAnsi="Arial" w:cs="Arial"/>
          <w:sz w:val="22"/>
          <w:szCs w:val="22"/>
        </w:rPr>
      </w:pPr>
    </w:p>
    <w:p w:rsidR="00CB52B2" w:rsidRPr="007F1924" w:rsidRDefault="00187C0B" w:rsidP="00B63958">
      <w:pPr>
        <w:jc w:val="both"/>
        <w:rPr>
          <w:rFonts w:ascii="Arial" w:hAnsi="Arial" w:cs="Arial"/>
          <w:sz w:val="22"/>
          <w:szCs w:val="22"/>
        </w:rPr>
      </w:pPr>
      <w:r w:rsidRPr="007F1924">
        <w:rPr>
          <w:rFonts w:ascii="Arial" w:hAnsi="Arial" w:cs="Arial"/>
          <w:sz w:val="22"/>
          <w:szCs w:val="22"/>
        </w:rPr>
        <w:tab/>
      </w:r>
    </w:p>
    <w:p w:rsidR="00B63958" w:rsidRPr="007F1924" w:rsidRDefault="00B63958" w:rsidP="005D1FD8">
      <w:pPr>
        <w:spacing w:line="360" w:lineRule="auto"/>
        <w:ind w:firstLine="708"/>
        <w:jc w:val="both"/>
        <w:rPr>
          <w:rFonts w:ascii="Arial" w:hAnsi="Arial" w:cs="Arial"/>
          <w:sz w:val="22"/>
          <w:szCs w:val="22"/>
        </w:rPr>
      </w:pPr>
      <w:r w:rsidRPr="007F1924">
        <w:rPr>
          <w:rFonts w:ascii="Arial" w:hAnsi="Arial" w:cs="Arial"/>
          <w:sz w:val="22"/>
          <w:szCs w:val="22"/>
        </w:rPr>
        <w:t>Para entrar a la plataforma PIAC, s</w:t>
      </w:r>
      <w:ins w:id="300" w:author="Lanix_XP" w:date="2014-06-13T12:37:00Z">
        <w:r w:rsidR="008221EC">
          <w:rPr>
            <w:rFonts w:ascii="Arial" w:hAnsi="Arial" w:cs="Arial"/>
            <w:sz w:val="22"/>
            <w:szCs w:val="22"/>
          </w:rPr>
          <w:t>ó</w:t>
        </w:r>
      </w:ins>
      <w:del w:id="301" w:author="Lanix_XP" w:date="2014-06-13T12:37:00Z">
        <w:r w:rsidRPr="007F1924" w:rsidDel="008221EC">
          <w:rPr>
            <w:rFonts w:ascii="Arial" w:hAnsi="Arial" w:cs="Arial"/>
            <w:sz w:val="22"/>
            <w:szCs w:val="22"/>
          </w:rPr>
          <w:delText>o</w:delText>
        </w:r>
      </w:del>
      <w:r w:rsidRPr="007F1924">
        <w:rPr>
          <w:rFonts w:ascii="Arial" w:hAnsi="Arial" w:cs="Arial"/>
          <w:sz w:val="22"/>
          <w:szCs w:val="22"/>
        </w:rPr>
        <w:t xml:space="preserve">lo se </w:t>
      </w:r>
      <w:ins w:id="302" w:author="Lanix_XP" w:date="2014-06-13T12:37:00Z">
        <w:r w:rsidR="008221EC">
          <w:rPr>
            <w:rFonts w:ascii="Arial" w:hAnsi="Arial" w:cs="Arial"/>
            <w:sz w:val="22"/>
            <w:szCs w:val="22"/>
          </w:rPr>
          <w:t xml:space="preserve">requiere </w:t>
        </w:r>
      </w:ins>
      <w:del w:id="303" w:author="Lanix_XP" w:date="2014-06-13T12:37:00Z">
        <w:r w:rsidRPr="007F1924" w:rsidDel="008221EC">
          <w:rPr>
            <w:rFonts w:ascii="Arial" w:hAnsi="Arial" w:cs="Arial"/>
            <w:sz w:val="22"/>
            <w:szCs w:val="22"/>
          </w:rPr>
          <w:delText>ocupa</w:delText>
        </w:r>
      </w:del>
      <w:r w:rsidRPr="007F1924">
        <w:rPr>
          <w:rFonts w:ascii="Arial" w:hAnsi="Arial" w:cs="Arial"/>
          <w:sz w:val="22"/>
          <w:szCs w:val="22"/>
        </w:rPr>
        <w:t xml:space="preserve"> abrir </w:t>
      </w:r>
      <w:del w:id="304" w:author="Lanix_XP" w:date="2014-06-13T12:37:00Z">
        <w:r w:rsidRPr="007F1924" w:rsidDel="008221EC">
          <w:rPr>
            <w:rFonts w:ascii="Arial" w:hAnsi="Arial" w:cs="Arial"/>
            <w:sz w:val="22"/>
            <w:szCs w:val="22"/>
          </w:rPr>
          <w:delText>el</w:delText>
        </w:r>
      </w:del>
      <w:ins w:id="305" w:author="Lanix_XP" w:date="2014-06-13T12:37:00Z">
        <w:r w:rsidR="008221EC">
          <w:rPr>
            <w:rFonts w:ascii="Arial" w:hAnsi="Arial" w:cs="Arial"/>
            <w:sz w:val="22"/>
            <w:szCs w:val="22"/>
          </w:rPr>
          <w:t>un</w:t>
        </w:r>
      </w:ins>
      <w:r w:rsidRPr="007F1924">
        <w:rPr>
          <w:rFonts w:ascii="Arial" w:hAnsi="Arial" w:cs="Arial"/>
          <w:sz w:val="22"/>
          <w:szCs w:val="22"/>
        </w:rPr>
        <w:t xml:space="preserve"> navegador </w:t>
      </w:r>
      <w:ins w:id="306" w:author="Lanix_XP" w:date="2014-06-13T12:37:00Z">
        <w:r w:rsidR="008221EC">
          <w:rPr>
            <w:rFonts w:ascii="Arial" w:hAnsi="Arial" w:cs="Arial"/>
            <w:sz w:val="22"/>
            <w:szCs w:val="22"/>
          </w:rPr>
          <w:t xml:space="preserve">web </w:t>
        </w:r>
      </w:ins>
      <w:r w:rsidRPr="007F1924">
        <w:rPr>
          <w:rFonts w:ascii="Arial" w:hAnsi="Arial" w:cs="Arial"/>
          <w:sz w:val="22"/>
          <w:szCs w:val="22"/>
        </w:rPr>
        <w:t>y pone</w:t>
      </w:r>
      <w:r w:rsidR="00C45EEE" w:rsidRPr="007F1924">
        <w:rPr>
          <w:rFonts w:ascii="Arial" w:hAnsi="Arial" w:cs="Arial"/>
          <w:sz w:val="22"/>
          <w:szCs w:val="22"/>
        </w:rPr>
        <w:t>r</w:t>
      </w:r>
      <w:r w:rsidRPr="007F1924">
        <w:rPr>
          <w:rFonts w:ascii="Arial" w:hAnsi="Arial" w:cs="Arial"/>
          <w:sz w:val="22"/>
          <w:szCs w:val="22"/>
        </w:rPr>
        <w:t xml:space="preserve"> la dirección </w:t>
      </w:r>
      <w:hyperlink r:id="rId23" w:history="1">
        <w:r w:rsidRPr="007F1924">
          <w:rPr>
            <w:rStyle w:val="Hipervnculo"/>
            <w:rFonts w:ascii="Arial" w:hAnsi="Arial" w:cs="Arial"/>
            <w:sz w:val="22"/>
            <w:szCs w:val="22"/>
          </w:rPr>
          <w:t>telematicanet.ucol.mx/piac</w:t>
        </w:r>
      </w:hyperlink>
      <w:r w:rsidR="00C45EEE" w:rsidRPr="007F1924">
        <w:rPr>
          <w:rFonts w:ascii="Arial" w:hAnsi="Arial" w:cs="Arial"/>
          <w:sz w:val="22"/>
          <w:szCs w:val="22"/>
        </w:rPr>
        <w:t xml:space="preserve"> </w:t>
      </w:r>
      <w:r w:rsidRPr="007F1924">
        <w:rPr>
          <w:rFonts w:ascii="Arial" w:hAnsi="Arial" w:cs="Arial"/>
          <w:sz w:val="22"/>
          <w:szCs w:val="22"/>
        </w:rPr>
        <w:t>.</w:t>
      </w:r>
      <w:r w:rsidR="00D10C6A" w:rsidRPr="007F1924">
        <w:rPr>
          <w:rFonts w:ascii="Arial" w:hAnsi="Arial" w:cs="Arial"/>
          <w:sz w:val="22"/>
          <w:szCs w:val="22"/>
        </w:rPr>
        <w:t xml:space="preserve"> Como se puede notar en </w:t>
      </w:r>
      <w:r w:rsidR="00B42E8D" w:rsidRPr="007F1924">
        <w:rPr>
          <w:rFonts w:ascii="Arial" w:hAnsi="Arial" w:cs="Arial"/>
          <w:sz w:val="22"/>
          <w:szCs w:val="22"/>
        </w:rPr>
        <w:t xml:space="preserve">la </w:t>
      </w:r>
      <w:r w:rsidR="005D1FD8" w:rsidRPr="007F1924">
        <w:rPr>
          <w:rFonts w:ascii="Arial" w:hAnsi="Arial" w:cs="Arial"/>
          <w:sz w:val="22"/>
          <w:szCs w:val="22"/>
        </w:rPr>
        <w:t xml:space="preserve">figura </w:t>
      </w:r>
      <w:r w:rsidR="00B42E8D" w:rsidRPr="007F1924">
        <w:rPr>
          <w:rFonts w:ascii="Arial" w:hAnsi="Arial" w:cs="Arial"/>
          <w:sz w:val="22"/>
          <w:szCs w:val="22"/>
        </w:rPr>
        <w:t>1</w:t>
      </w:r>
      <w:r w:rsidR="00C02A5C">
        <w:rPr>
          <w:rFonts w:ascii="Arial" w:hAnsi="Arial" w:cs="Arial"/>
          <w:sz w:val="22"/>
          <w:szCs w:val="22"/>
        </w:rPr>
        <w:t>1</w:t>
      </w:r>
      <w:ins w:id="307" w:author="Lanix_XP" w:date="2014-06-13T12:37:00Z">
        <w:r w:rsidR="00EF4618">
          <w:rPr>
            <w:rFonts w:ascii="Arial" w:hAnsi="Arial" w:cs="Arial"/>
            <w:sz w:val="22"/>
            <w:szCs w:val="22"/>
          </w:rPr>
          <w:t xml:space="preserve">, se desplegará la pantalla </w:t>
        </w:r>
      </w:ins>
      <w:ins w:id="308" w:author="Lanix_XP" w:date="2014-06-13T12:38:00Z">
        <w:r w:rsidR="00EF4618">
          <w:rPr>
            <w:rFonts w:ascii="Arial" w:hAnsi="Arial" w:cs="Arial"/>
            <w:sz w:val="22"/>
            <w:szCs w:val="22"/>
          </w:rPr>
          <w:t>de inicio de PIAC en la cual el usuario debe proporcionar sus datos, o bien, registrarse primero</w:t>
        </w:r>
      </w:ins>
      <w:del w:id="309" w:author="Lanix_XP" w:date="2014-06-13T12:38:00Z">
        <w:r w:rsidR="00AC7D87" w:rsidRPr="007F1924" w:rsidDel="00EF4618">
          <w:rPr>
            <w:rFonts w:ascii="Arial" w:hAnsi="Arial" w:cs="Arial"/>
            <w:sz w:val="22"/>
            <w:szCs w:val="22"/>
          </w:rPr>
          <w:delText xml:space="preserve"> muestra un </w:delText>
        </w:r>
        <w:r w:rsidR="00F17468" w:rsidDel="00EF4618">
          <w:rPr>
            <w:rFonts w:ascii="Arial" w:hAnsi="Arial" w:cs="Arial"/>
            <w:sz w:val="22"/>
            <w:szCs w:val="22"/>
          </w:rPr>
          <w:delText>mensaje de inicio para proporcionar los datos de usuario o darse de alta</w:delText>
        </w:r>
      </w:del>
      <w:r w:rsidR="00F17468">
        <w:rPr>
          <w:rFonts w:ascii="Arial" w:hAnsi="Arial" w:cs="Arial"/>
          <w:sz w:val="22"/>
          <w:szCs w:val="22"/>
        </w:rPr>
        <w:t>.</w:t>
      </w:r>
    </w:p>
    <w:p w:rsidR="00AC7D87" w:rsidRPr="006059F0" w:rsidRDefault="00AC7D87" w:rsidP="00B63958">
      <w:pPr>
        <w:jc w:val="both"/>
        <w:rPr>
          <w:rFonts w:ascii="Arial" w:hAnsi="Arial" w:cs="Arial"/>
          <w:sz w:val="16"/>
          <w:szCs w:val="16"/>
        </w:rPr>
      </w:pPr>
      <w:r w:rsidRPr="006059F0">
        <w:rPr>
          <w:rFonts w:cs="Arial"/>
          <w:noProof/>
          <w:color w:val="000000"/>
          <w:sz w:val="16"/>
          <w:szCs w:val="16"/>
          <w:lang w:eastAsia="es-MX"/>
        </w:rPr>
        <w:drawing>
          <wp:anchor distT="0" distB="0" distL="114300" distR="114300" simplePos="0" relativeHeight="251661312" behindDoc="0" locked="0" layoutInCell="1" allowOverlap="1">
            <wp:simplePos x="0" y="0"/>
            <wp:positionH relativeFrom="margin">
              <wp:align>center</wp:align>
            </wp:positionH>
            <wp:positionV relativeFrom="paragraph">
              <wp:posOffset>170815</wp:posOffset>
            </wp:positionV>
            <wp:extent cx="4638675" cy="2752725"/>
            <wp:effectExtent l="0" t="0" r="9525" b="9525"/>
            <wp:wrapSquare wrapText="bothSides"/>
            <wp:docPr id="5" name="gráficos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lum/>
                      <a:alphaModFix/>
                    </a:blip>
                    <a:srcRect l="11885" t="7225" r="14845" b="16496"/>
                    <a:stretch/>
                  </pic:blipFill>
                  <pic:spPr bwMode="auto">
                    <a:xfrm>
                      <a:off x="0" y="0"/>
                      <a:ext cx="4638675" cy="27527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r w:rsidRPr="006059F0">
        <w:rPr>
          <w:rFonts w:ascii="Arial" w:hAnsi="Arial" w:cs="Arial"/>
          <w:sz w:val="16"/>
          <w:szCs w:val="16"/>
        </w:rPr>
        <w:tab/>
      </w:r>
    </w:p>
    <w:p w:rsidR="00AC7D87" w:rsidRPr="006059F0" w:rsidRDefault="00AC7D87" w:rsidP="00B63958">
      <w:pPr>
        <w:jc w:val="both"/>
        <w:rPr>
          <w:rFonts w:ascii="Arial" w:hAnsi="Arial" w:cs="Arial"/>
          <w:sz w:val="16"/>
          <w:szCs w:val="16"/>
        </w:rPr>
      </w:pPr>
      <w:r w:rsidRPr="006059F0">
        <w:rPr>
          <w:rFonts w:ascii="Arial" w:hAnsi="Arial" w:cs="Arial"/>
          <w:sz w:val="16"/>
          <w:szCs w:val="16"/>
        </w:rPr>
        <w:tab/>
      </w: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AC7D87" w:rsidP="00B63958">
      <w:pPr>
        <w:jc w:val="both"/>
        <w:rPr>
          <w:rFonts w:ascii="Arial" w:hAnsi="Arial" w:cs="Arial"/>
          <w:sz w:val="16"/>
          <w:szCs w:val="16"/>
        </w:rPr>
      </w:pPr>
    </w:p>
    <w:p w:rsidR="00AC7D87" w:rsidRPr="006059F0" w:rsidRDefault="00C02A5C" w:rsidP="00D73EF4">
      <w:pPr>
        <w:ind w:firstLine="708"/>
        <w:jc w:val="center"/>
        <w:rPr>
          <w:rFonts w:ascii="Arial" w:hAnsi="Arial" w:cs="Arial"/>
          <w:sz w:val="16"/>
          <w:szCs w:val="16"/>
        </w:rPr>
      </w:pPr>
      <w:r>
        <w:rPr>
          <w:rFonts w:ascii="Arial" w:hAnsi="Arial" w:cs="Arial"/>
          <w:sz w:val="16"/>
          <w:szCs w:val="16"/>
        </w:rPr>
        <w:t>Figura 11</w:t>
      </w:r>
      <w:r w:rsidR="005D1FD8" w:rsidRPr="006059F0">
        <w:rPr>
          <w:rFonts w:ascii="Arial" w:hAnsi="Arial" w:cs="Arial"/>
          <w:sz w:val="16"/>
          <w:szCs w:val="16"/>
        </w:rPr>
        <w:t>.</w:t>
      </w:r>
      <w:r w:rsidR="00B13215">
        <w:rPr>
          <w:rFonts w:ascii="Arial" w:hAnsi="Arial" w:cs="Arial"/>
          <w:sz w:val="16"/>
          <w:szCs w:val="16"/>
        </w:rPr>
        <w:t>Pantalla de</w:t>
      </w:r>
      <w:r w:rsidR="00B42E8D" w:rsidRPr="006059F0">
        <w:rPr>
          <w:rFonts w:ascii="Arial" w:hAnsi="Arial" w:cs="Arial"/>
          <w:sz w:val="16"/>
          <w:szCs w:val="16"/>
        </w:rPr>
        <w:t xml:space="preserve"> Inicio </w:t>
      </w:r>
      <w:r w:rsidR="00B13215">
        <w:rPr>
          <w:rFonts w:ascii="Arial" w:hAnsi="Arial" w:cs="Arial"/>
          <w:sz w:val="16"/>
          <w:szCs w:val="16"/>
        </w:rPr>
        <w:t xml:space="preserve">en </w:t>
      </w:r>
      <w:r w:rsidR="00B42E8D" w:rsidRPr="006059F0">
        <w:rPr>
          <w:rFonts w:ascii="Arial" w:hAnsi="Arial" w:cs="Arial"/>
          <w:sz w:val="16"/>
          <w:szCs w:val="16"/>
        </w:rPr>
        <w:t>PIAC.</w:t>
      </w:r>
    </w:p>
    <w:p w:rsidR="00AC7D87" w:rsidRPr="006059F0" w:rsidRDefault="00AC7D87" w:rsidP="00AC7D87">
      <w:pPr>
        <w:ind w:firstLine="708"/>
        <w:jc w:val="both"/>
        <w:rPr>
          <w:rFonts w:ascii="Arial" w:hAnsi="Arial" w:cs="Arial"/>
          <w:sz w:val="16"/>
          <w:szCs w:val="16"/>
        </w:rPr>
      </w:pPr>
    </w:p>
    <w:p w:rsidR="00AC7D87" w:rsidRPr="007F1924" w:rsidRDefault="00AC7D87" w:rsidP="00290FD6">
      <w:pPr>
        <w:spacing w:line="360" w:lineRule="auto"/>
        <w:ind w:firstLine="708"/>
        <w:jc w:val="both"/>
        <w:rPr>
          <w:rFonts w:ascii="Arial" w:hAnsi="Arial" w:cs="Arial"/>
          <w:sz w:val="22"/>
          <w:szCs w:val="22"/>
        </w:rPr>
      </w:pPr>
      <w:r w:rsidRPr="007F1924">
        <w:rPr>
          <w:rFonts w:ascii="Arial" w:hAnsi="Arial" w:cs="Arial"/>
          <w:sz w:val="22"/>
          <w:szCs w:val="22"/>
        </w:rPr>
        <w:t xml:space="preserve">Si </w:t>
      </w:r>
      <w:ins w:id="310" w:author="Lanix_XP" w:date="2014-06-13T12:38:00Z">
        <w:r w:rsidR="00EF4618">
          <w:rPr>
            <w:rFonts w:ascii="Arial" w:hAnsi="Arial" w:cs="Arial"/>
            <w:sz w:val="22"/>
            <w:szCs w:val="22"/>
          </w:rPr>
          <w:t>el usuario ya está</w:t>
        </w:r>
      </w:ins>
      <w:ins w:id="311" w:author="Lanix_XP" w:date="2014-06-13T12:39:00Z">
        <w:r w:rsidR="00EF4618">
          <w:rPr>
            <w:rFonts w:ascii="Arial" w:hAnsi="Arial" w:cs="Arial"/>
            <w:sz w:val="22"/>
            <w:szCs w:val="22"/>
          </w:rPr>
          <w:t xml:space="preserve"> registrado en el sistema, sólo requiere </w:t>
        </w:r>
      </w:ins>
      <w:del w:id="312" w:author="Lanix_XP" w:date="2014-06-13T12:39:00Z">
        <w:r w:rsidRPr="007F1924" w:rsidDel="00EF4618">
          <w:rPr>
            <w:rFonts w:ascii="Arial" w:hAnsi="Arial" w:cs="Arial"/>
            <w:sz w:val="22"/>
            <w:szCs w:val="22"/>
          </w:rPr>
          <w:delText xml:space="preserve">hay un LOGIN, se ocupa un registro, donde simplemente solo es </w:delText>
        </w:r>
      </w:del>
      <w:r w:rsidR="00B13215">
        <w:rPr>
          <w:rFonts w:ascii="Arial" w:hAnsi="Arial" w:cs="Arial"/>
          <w:sz w:val="22"/>
          <w:szCs w:val="22"/>
        </w:rPr>
        <w:t>propo</w:t>
      </w:r>
      <w:r w:rsidRPr="007F1924">
        <w:rPr>
          <w:rFonts w:ascii="Arial" w:hAnsi="Arial" w:cs="Arial"/>
          <w:sz w:val="22"/>
          <w:szCs w:val="22"/>
        </w:rPr>
        <w:t>r</w:t>
      </w:r>
      <w:r w:rsidR="00B13215">
        <w:rPr>
          <w:rFonts w:ascii="Arial" w:hAnsi="Arial" w:cs="Arial"/>
          <w:sz w:val="22"/>
          <w:szCs w:val="22"/>
        </w:rPr>
        <w:t>cionar</w:t>
      </w:r>
      <w:r w:rsidRPr="007F1924">
        <w:rPr>
          <w:rFonts w:ascii="Arial" w:hAnsi="Arial" w:cs="Arial"/>
          <w:sz w:val="22"/>
          <w:szCs w:val="22"/>
        </w:rPr>
        <w:t xml:space="preserve"> </w:t>
      </w:r>
      <w:ins w:id="313" w:author="Lanix_XP" w:date="2014-06-13T12:39:00Z">
        <w:r w:rsidR="00EF4618">
          <w:rPr>
            <w:rFonts w:ascii="Arial" w:hAnsi="Arial" w:cs="Arial"/>
            <w:sz w:val="22"/>
            <w:szCs w:val="22"/>
          </w:rPr>
          <w:t>sus datos de usuario y contraseña.</w:t>
        </w:r>
      </w:ins>
      <w:del w:id="314" w:author="Lanix_XP" w:date="2014-06-13T12:39:00Z">
        <w:r w:rsidRPr="007F1924" w:rsidDel="00EF4618">
          <w:rPr>
            <w:rFonts w:ascii="Arial" w:hAnsi="Arial" w:cs="Arial"/>
            <w:sz w:val="22"/>
            <w:szCs w:val="22"/>
          </w:rPr>
          <w:delText>algunos datos en los campos solicitados</w:delText>
        </w:r>
      </w:del>
      <w:r w:rsidRPr="007F1924">
        <w:rPr>
          <w:rFonts w:ascii="Arial" w:hAnsi="Arial" w:cs="Arial"/>
          <w:sz w:val="22"/>
          <w:szCs w:val="22"/>
        </w:rPr>
        <w:t xml:space="preserve">. </w:t>
      </w:r>
      <w:ins w:id="315" w:author="Lanix_XP" w:date="2014-06-13T12:39:00Z">
        <w:r w:rsidR="00EF4618">
          <w:rPr>
            <w:rFonts w:ascii="Arial" w:hAnsi="Arial" w:cs="Arial"/>
            <w:sz w:val="22"/>
            <w:szCs w:val="22"/>
          </w:rPr>
          <w:t xml:space="preserve">En caso de no estar registrado, el usuario deberá </w:t>
        </w:r>
      </w:ins>
      <w:ins w:id="316" w:author="Lanix_XP" w:date="2014-06-13T12:41:00Z">
        <w:r w:rsidR="00EF4618">
          <w:rPr>
            <w:rFonts w:ascii="Arial" w:hAnsi="Arial" w:cs="Arial"/>
            <w:sz w:val="22"/>
            <w:szCs w:val="22"/>
          </w:rPr>
          <w:t xml:space="preserve">hacerlo a través de la </w:t>
        </w:r>
      </w:ins>
      <w:ins w:id="317" w:author="Lanix_XP" w:date="2014-06-13T12:40:00Z">
        <w:r w:rsidR="00EF4618">
          <w:rPr>
            <w:rFonts w:ascii="Arial" w:hAnsi="Arial" w:cs="Arial"/>
            <w:sz w:val="22"/>
            <w:szCs w:val="22"/>
          </w:rPr>
          <w:t xml:space="preserve">opción “regístrate aquí”, dando clic sobre la palabra </w:t>
        </w:r>
      </w:ins>
      <w:ins w:id="318" w:author="Lanix_XP" w:date="2014-06-13T12:41:00Z">
        <w:r w:rsidR="00EF4618">
          <w:rPr>
            <w:rFonts w:ascii="Arial" w:hAnsi="Arial" w:cs="Arial"/>
            <w:sz w:val="22"/>
            <w:szCs w:val="22"/>
          </w:rPr>
          <w:t>resal</w:t>
        </w:r>
      </w:ins>
      <w:ins w:id="319" w:author="Lanix_XP" w:date="2014-06-13T12:42:00Z">
        <w:r w:rsidR="00EF4618">
          <w:rPr>
            <w:rFonts w:ascii="Arial" w:hAnsi="Arial" w:cs="Arial"/>
            <w:sz w:val="22"/>
            <w:szCs w:val="22"/>
          </w:rPr>
          <w:t>tada</w:t>
        </w:r>
      </w:ins>
      <w:ins w:id="320" w:author="Lanix_XP" w:date="2014-06-13T12:40:00Z">
        <w:r w:rsidR="00EF4618">
          <w:rPr>
            <w:rFonts w:ascii="Arial" w:hAnsi="Arial" w:cs="Arial"/>
            <w:sz w:val="22"/>
            <w:szCs w:val="22"/>
          </w:rPr>
          <w:t xml:space="preserve"> en color verde</w:t>
        </w:r>
      </w:ins>
      <w:ins w:id="321" w:author="Lanix_XP" w:date="2014-06-13T12:42:00Z">
        <w:r w:rsidR="00EF4618">
          <w:rPr>
            <w:rFonts w:ascii="Arial" w:hAnsi="Arial" w:cs="Arial"/>
            <w:sz w:val="22"/>
            <w:szCs w:val="22"/>
          </w:rPr>
          <w:t>, tras lo cual se desplegará una pantalla como la que se muestra</w:t>
        </w:r>
      </w:ins>
      <w:del w:id="322" w:author="Lanix_XP" w:date="2014-06-13T12:42:00Z">
        <w:r w:rsidRPr="007F1924" w:rsidDel="00EF4618">
          <w:rPr>
            <w:rFonts w:ascii="Arial" w:hAnsi="Arial" w:cs="Arial"/>
            <w:sz w:val="22"/>
            <w:szCs w:val="22"/>
          </w:rPr>
          <w:delText>Para hacerlo abajo del LOGIN dice regístrate aquí, pulsamos y nos mandar</w:delText>
        </w:r>
        <w:r w:rsidR="00C45EEE" w:rsidRPr="007F1924" w:rsidDel="00EF4618">
          <w:rPr>
            <w:rFonts w:ascii="Arial" w:hAnsi="Arial" w:cs="Arial"/>
            <w:sz w:val="22"/>
            <w:szCs w:val="22"/>
          </w:rPr>
          <w:delText>á</w:delText>
        </w:r>
        <w:r w:rsidRPr="007F1924" w:rsidDel="00EF4618">
          <w:rPr>
            <w:rFonts w:ascii="Arial" w:hAnsi="Arial" w:cs="Arial"/>
            <w:sz w:val="22"/>
            <w:szCs w:val="22"/>
          </w:rPr>
          <w:delText xml:space="preserve"> al registro, tal y co</w:delText>
        </w:r>
        <w:r w:rsidR="0065065D" w:rsidRPr="007F1924" w:rsidDel="00EF4618">
          <w:rPr>
            <w:rFonts w:ascii="Arial" w:hAnsi="Arial" w:cs="Arial"/>
            <w:sz w:val="22"/>
            <w:szCs w:val="22"/>
          </w:rPr>
          <w:delText>mo se puede ver</w:delText>
        </w:r>
      </w:del>
      <w:r w:rsidR="0065065D" w:rsidRPr="007F1924">
        <w:rPr>
          <w:rFonts w:ascii="Arial" w:hAnsi="Arial" w:cs="Arial"/>
          <w:sz w:val="22"/>
          <w:szCs w:val="22"/>
        </w:rPr>
        <w:t xml:space="preserve"> en la figura 13</w:t>
      </w:r>
      <w:r w:rsidRPr="007F1924">
        <w:rPr>
          <w:rFonts w:ascii="Arial" w:hAnsi="Arial" w:cs="Arial"/>
          <w:sz w:val="22"/>
          <w:szCs w:val="22"/>
        </w:rPr>
        <w:t>.</w:t>
      </w:r>
    </w:p>
    <w:p w:rsidR="00AC7D87" w:rsidRPr="006059F0" w:rsidRDefault="00D90100" w:rsidP="00B63958">
      <w:pPr>
        <w:jc w:val="both"/>
        <w:rPr>
          <w:rFonts w:ascii="Arial" w:hAnsi="Arial" w:cs="Arial"/>
          <w:sz w:val="16"/>
          <w:szCs w:val="16"/>
        </w:rPr>
      </w:pPr>
      <w:r w:rsidRPr="006059F0">
        <w:rPr>
          <w:noProof/>
          <w:sz w:val="16"/>
          <w:szCs w:val="16"/>
          <w:lang w:eastAsia="es-MX"/>
        </w:rPr>
        <w:lastRenderedPageBreak/>
        <w:drawing>
          <wp:anchor distT="0" distB="0" distL="114300" distR="114300" simplePos="0" relativeHeight="251663360" behindDoc="0" locked="0" layoutInCell="1" allowOverlap="1">
            <wp:simplePos x="0" y="0"/>
            <wp:positionH relativeFrom="column">
              <wp:posOffset>97790</wp:posOffset>
            </wp:positionH>
            <wp:positionV relativeFrom="paragraph">
              <wp:posOffset>187960</wp:posOffset>
            </wp:positionV>
            <wp:extent cx="5568950" cy="3048000"/>
            <wp:effectExtent l="0" t="0" r="0" b="0"/>
            <wp:wrapSquare wrapText="bothSides"/>
            <wp:docPr id="6" name="gráficos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lum/>
                      <a:alphaModFix/>
                    </a:blip>
                    <a:srcRect l="12037" t="7493" b="6869"/>
                    <a:stretch/>
                  </pic:blipFill>
                  <pic:spPr bwMode="auto">
                    <a:xfrm>
                      <a:off x="0" y="0"/>
                      <a:ext cx="5568950" cy="3048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B611E2" w:rsidRDefault="00B611E2" w:rsidP="000F7E13">
      <w:pPr>
        <w:jc w:val="right"/>
        <w:rPr>
          <w:rFonts w:ascii="Arial" w:hAnsi="Arial" w:cs="Arial"/>
          <w:sz w:val="16"/>
          <w:szCs w:val="16"/>
        </w:rPr>
      </w:pPr>
    </w:p>
    <w:p w:rsidR="00AC7D87" w:rsidRPr="006059F0" w:rsidRDefault="003D04A9" w:rsidP="00D73EF4">
      <w:pPr>
        <w:jc w:val="center"/>
        <w:rPr>
          <w:rFonts w:ascii="Arial" w:hAnsi="Arial" w:cs="Arial"/>
          <w:sz w:val="16"/>
          <w:szCs w:val="16"/>
        </w:rPr>
      </w:pPr>
      <w:r w:rsidRPr="006059F0">
        <w:rPr>
          <w:rFonts w:ascii="Arial" w:hAnsi="Arial" w:cs="Arial"/>
          <w:sz w:val="16"/>
          <w:szCs w:val="16"/>
        </w:rPr>
        <w:t>Figura</w:t>
      </w:r>
      <w:r w:rsidR="00C02A5C">
        <w:rPr>
          <w:rFonts w:ascii="Arial" w:hAnsi="Arial" w:cs="Arial"/>
          <w:sz w:val="16"/>
          <w:szCs w:val="16"/>
        </w:rPr>
        <w:t xml:space="preserve"> 12</w:t>
      </w:r>
      <w:r w:rsidR="00B13215">
        <w:rPr>
          <w:rFonts w:ascii="Arial" w:hAnsi="Arial" w:cs="Arial"/>
          <w:sz w:val="16"/>
          <w:szCs w:val="16"/>
        </w:rPr>
        <w:t>. Interfaz del</w:t>
      </w:r>
      <w:r w:rsidR="00B42E8D" w:rsidRPr="006059F0">
        <w:rPr>
          <w:rFonts w:ascii="Arial" w:hAnsi="Arial" w:cs="Arial"/>
          <w:sz w:val="16"/>
          <w:szCs w:val="16"/>
        </w:rPr>
        <w:t xml:space="preserve"> Registro </w:t>
      </w:r>
      <w:r w:rsidR="00B13215">
        <w:rPr>
          <w:rFonts w:ascii="Arial" w:hAnsi="Arial" w:cs="Arial"/>
          <w:sz w:val="16"/>
          <w:szCs w:val="16"/>
        </w:rPr>
        <w:t>en PIAC</w:t>
      </w:r>
      <w:r w:rsidRPr="006059F0">
        <w:rPr>
          <w:rFonts w:ascii="Arial" w:hAnsi="Arial" w:cs="Arial"/>
          <w:sz w:val="16"/>
          <w:szCs w:val="16"/>
        </w:rPr>
        <w:t>.</w:t>
      </w:r>
    </w:p>
    <w:p w:rsidR="00AC7D87" w:rsidRPr="006059F0" w:rsidRDefault="00AC7D87" w:rsidP="00B63958">
      <w:pPr>
        <w:jc w:val="both"/>
        <w:rPr>
          <w:rFonts w:ascii="Arial" w:hAnsi="Arial" w:cs="Arial"/>
          <w:sz w:val="16"/>
          <w:szCs w:val="16"/>
        </w:rPr>
      </w:pPr>
    </w:p>
    <w:p w:rsidR="00EA3D53" w:rsidRPr="006059F0" w:rsidRDefault="00EA3D53" w:rsidP="00EA3D53">
      <w:pPr>
        <w:jc w:val="both"/>
        <w:rPr>
          <w:rFonts w:ascii="Arial" w:hAnsi="Arial" w:cs="Arial"/>
          <w:sz w:val="16"/>
          <w:szCs w:val="16"/>
        </w:rPr>
      </w:pPr>
    </w:p>
    <w:p w:rsidR="005D68C8" w:rsidRPr="00830F53" w:rsidRDefault="00E40AAC" w:rsidP="00290FD6">
      <w:pPr>
        <w:spacing w:line="360" w:lineRule="auto"/>
        <w:ind w:firstLine="708"/>
        <w:jc w:val="both"/>
        <w:rPr>
          <w:rFonts w:ascii="Arial" w:hAnsi="Arial" w:cs="Arial"/>
          <w:sz w:val="22"/>
          <w:szCs w:val="22"/>
        </w:rPr>
      </w:pPr>
      <w:r w:rsidRPr="00830F53">
        <w:rPr>
          <w:rFonts w:ascii="Arial" w:hAnsi="Arial" w:cs="Arial"/>
          <w:sz w:val="22"/>
          <w:szCs w:val="22"/>
        </w:rPr>
        <w:t xml:space="preserve">En la parte del registro, </w:t>
      </w:r>
      <w:ins w:id="323" w:author="Lanix_XP" w:date="2014-06-13T12:42:00Z">
        <w:r w:rsidR="00EF4618">
          <w:rPr>
            <w:rFonts w:ascii="Arial" w:hAnsi="Arial" w:cs="Arial"/>
            <w:sz w:val="22"/>
            <w:szCs w:val="22"/>
          </w:rPr>
          <w:t>se solicita</w:t>
        </w:r>
      </w:ins>
      <w:del w:id="324" w:author="Lanix_XP" w:date="2014-06-13T12:42:00Z">
        <w:r w:rsidRPr="00830F53" w:rsidDel="00EF4618">
          <w:rPr>
            <w:rFonts w:ascii="Arial" w:hAnsi="Arial" w:cs="Arial"/>
            <w:sz w:val="22"/>
            <w:szCs w:val="22"/>
          </w:rPr>
          <w:delText>pide</w:delText>
        </w:r>
      </w:del>
      <w:r w:rsidRPr="00830F53">
        <w:rPr>
          <w:rFonts w:ascii="Arial" w:hAnsi="Arial" w:cs="Arial"/>
          <w:sz w:val="22"/>
          <w:szCs w:val="22"/>
        </w:rPr>
        <w:t xml:space="preserve"> un usuario y contraseña</w:t>
      </w:r>
      <w:ins w:id="325" w:author="Lanix_XP" w:date="2014-06-13T12:42:00Z">
        <w:r w:rsidR="00EF4618">
          <w:rPr>
            <w:rFonts w:ascii="Arial" w:hAnsi="Arial" w:cs="Arial"/>
            <w:sz w:val="22"/>
            <w:szCs w:val="22"/>
          </w:rPr>
          <w:t xml:space="preserve">, que </w:t>
        </w:r>
      </w:ins>
      <w:del w:id="326" w:author="Lanix_XP" w:date="2014-06-13T12:42:00Z">
        <w:r w:rsidR="00D90100" w:rsidRPr="00830F53" w:rsidDel="00EF4618">
          <w:rPr>
            <w:rFonts w:ascii="Arial" w:hAnsi="Arial" w:cs="Arial"/>
            <w:sz w:val="22"/>
            <w:szCs w:val="22"/>
          </w:rPr>
          <w:delText xml:space="preserve"> </w:delText>
        </w:r>
      </w:del>
      <w:r w:rsidR="005F42BE" w:rsidRPr="00830F53">
        <w:rPr>
          <w:rFonts w:ascii="Arial" w:hAnsi="Arial" w:cs="Arial"/>
          <w:sz w:val="22"/>
          <w:szCs w:val="22"/>
        </w:rPr>
        <w:t xml:space="preserve">serán los </w:t>
      </w:r>
      <w:ins w:id="327" w:author="Lanix_XP" w:date="2014-06-13T12:42:00Z">
        <w:r w:rsidR="00EF4618">
          <w:rPr>
            <w:rFonts w:ascii="Arial" w:hAnsi="Arial" w:cs="Arial"/>
            <w:sz w:val="22"/>
            <w:szCs w:val="22"/>
          </w:rPr>
          <w:t>que se utilicen cada vez que se desee ingresar al PIAC</w:t>
        </w:r>
      </w:ins>
      <w:del w:id="328" w:author="Lanix_XP" w:date="2014-06-13T12:43:00Z">
        <w:r w:rsidR="005F42BE" w:rsidRPr="00830F53" w:rsidDel="00EF4618">
          <w:rPr>
            <w:rFonts w:ascii="Arial" w:hAnsi="Arial" w:cs="Arial"/>
            <w:sz w:val="22"/>
            <w:szCs w:val="22"/>
          </w:rPr>
          <w:delText xml:space="preserve">mismos que se </w:delText>
        </w:r>
        <w:r w:rsidR="00B13215" w:rsidDel="00EF4618">
          <w:rPr>
            <w:rFonts w:ascii="Arial" w:hAnsi="Arial" w:cs="Arial"/>
            <w:sz w:val="22"/>
            <w:szCs w:val="22"/>
          </w:rPr>
          <w:delText>requerirá</w:delText>
        </w:r>
        <w:r w:rsidR="005F42BE" w:rsidRPr="00830F53" w:rsidDel="00EF4618">
          <w:rPr>
            <w:rFonts w:ascii="Arial" w:hAnsi="Arial" w:cs="Arial"/>
            <w:sz w:val="22"/>
            <w:szCs w:val="22"/>
          </w:rPr>
          <w:delText xml:space="preserve">n cada vez que el usuario </w:delText>
        </w:r>
        <w:r w:rsidR="00B13215" w:rsidDel="00EF4618">
          <w:rPr>
            <w:rFonts w:ascii="Arial" w:hAnsi="Arial" w:cs="Arial"/>
            <w:sz w:val="22"/>
            <w:szCs w:val="22"/>
          </w:rPr>
          <w:delText>desee entrar</w:delText>
        </w:r>
      </w:del>
      <w:r w:rsidR="00B13215">
        <w:rPr>
          <w:rFonts w:ascii="Arial" w:hAnsi="Arial" w:cs="Arial"/>
          <w:sz w:val="22"/>
          <w:szCs w:val="22"/>
        </w:rPr>
        <w:t>. E</w:t>
      </w:r>
      <w:r w:rsidR="005F42BE" w:rsidRPr="00830F53">
        <w:rPr>
          <w:rFonts w:ascii="Arial" w:hAnsi="Arial" w:cs="Arial"/>
          <w:sz w:val="22"/>
          <w:szCs w:val="22"/>
        </w:rPr>
        <w:t xml:space="preserve">l </w:t>
      </w:r>
      <w:ins w:id="329" w:author="Lanix_XP" w:date="2014-06-13T12:43:00Z">
        <w:r w:rsidR="00EF4618">
          <w:rPr>
            <w:rFonts w:ascii="Arial" w:hAnsi="Arial" w:cs="Arial"/>
            <w:sz w:val="22"/>
            <w:szCs w:val="22"/>
          </w:rPr>
          <w:t xml:space="preserve">E-mail es el </w:t>
        </w:r>
      </w:ins>
      <w:r w:rsidR="005F42BE" w:rsidRPr="00830F53">
        <w:rPr>
          <w:rFonts w:ascii="Arial" w:hAnsi="Arial" w:cs="Arial"/>
          <w:sz w:val="22"/>
          <w:szCs w:val="22"/>
        </w:rPr>
        <w:t xml:space="preserve">correo </w:t>
      </w:r>
      <w:ins w:id="330" w:author="Lanix_XP" w:date="2014-06-13T12:43:00Z">
        <w:r w:rsidR="00EF4618">
          <w:rPr>
            <w:rFonts w:ascii="Arial" w:hAnsi="Arial" w:cs="Arial"/>
            <w:sz w:val="22"/>
            <w:szCs w:val="22"/>
          </w:rPr>
          <w:t>al cual se enviarán los</w:t>
        </w:r>
      </w:ins>
      <w:del w:id="331" w:author="Lanix_XP" w:date="2014-06-13T12:43:00Z">
        <w:r w:rsidR="005F42BE" w:rsidRPr="00830F53" w:rsidDel="00EF4618">
          <w:rPr>
            <w:rFonts w:ascii="Arial" w:hAnsi="Arial" w:cs="Arial"/>
            <w:sz w:val="22"/>
            <w:szCs w:val="22"/>
          </w:rPr>
          <w:delText>será para enviar</w:delText>
        </w:r>
      </w:del>
      <w:r w:rsidR="005F42BE" w:rsidRPr="00830F53">
        <w:rPr>
          <w:rFonts w:ascii="Arial" w:hAnsi="Arial" w:cs="Arial"/>
          <w:sz w:val="22"/>
          <w:szCs w:val="22"/>
        </w:rPr>
        <w:t xml:space="preserve"> datos de registro</w:t>
      </w:r>
      <w:del w:id="332" w:author="Lanix_XP" w:date="2014-06-13T12:44:00Z">
        <w:r w:rsidR="005F42BE" w:rsidRPr="00830F53" w:rsidDel="00EF4618">
          <w:rPr>
            <w:rFonts w:ascii="Arial" w:hAnsi="Arial" w:cs="Arial"/>
            <w:sz w:val="22"/>
            <w:szCs w:val="22"/>
          </w:rPr>
          <w:delText xml:space="preserve"> de la misma página</w:delText>
        </w:r>
      </w:del>
      <w:r w:rsidR="005F42BE" w:rsidRPr="00830F53">
        <w:rPr>
          <w:rFonts w:ascii="Arial" w:hAnsi="Arial" w:cs="Arial"/>
          <w:sz w:val="22"/>
          <w:szCs w:val="22"/>
        </w:rPr>
        <w:t xml:space="preserve">, también sirve </w:t>
      </w:r>
      <w:ins w:id="333" w:author="Lanix_XP" w:date="2014-06-13T12:43:00Z">
        <w:r w:rsidR="00EF4618">
          <w:rPr>
            <w:rFonts w:ascii="Arial" w:hAnsi="Arial" w:cs="Arial"/>
            <w:sz w:val="22"/>
            <w:szCs w:val="22"/>
          </w:rPr>
          <w:t xml:space="preserve">para </w:t>
        </w:r>
      </w:ins>
      <w:del w:id="334" w:author="Lanix_XP" w:date="2014-06-13T12:43:00Z">
        <w:r w:rsidR="005F42BE" w:rsidRPr="00830F53" w:rsidDel="00EF4618">
          <w:rPr>
            <w:rFonts w:ascii="Arial" w:hAnsi="Arial" w:cs="Arial"/>
            <w:sz w:val="22"/>
            <w:szCs w:val="22"/>
          </w:rPr>
          <w:delText>en caso de</w:delText>
        </w:r>
      </w:del>
      <w:ins w:id="335" w:author="Lanix_XP" w:date="2014-06-13T12:43:00Z">
        <w:r w:rsidR="00EF4618">
          <w:rPr>
            <w:rFonts w:ascii="Arial" w:hAnsi="Arial" w:cs="Arial"/>
            <w:sz w:val="22"/>
            <w:szCs w:val="22"/>
          </w:rPr>
          <w:t xml:space="preserve">proporcionarse información </w:t>
        </w:r>
      </w:ins>
      <w:ins w:id="336" w:author="Lanix_XP" w:date="2014-06-13T12:45:00Z">
        <w:r w:rsidR="00EF4618">
          <w:rPr>
            <w:rFonts w:ascii="Arial" w:hAnsi="Arial" w:cs="Arial"/>
            <w:sz w:val="22"/>
            <w:szCs w:val="22"/>
          </w:rPr>
          <w:t>en caso de requerirse</w:t>
        </w:r>
      </w:ins>
      <w:r w:rsidR="005F42BE" w:rsidRPr="00830F53">
        <w:rPr>
          <w:rFonts w:ascii="Arial" w:hAnsi="Arial" w:cs="Arial"/>
          <w:sz w:val="22"/>
          <w:szCs w:val="22"/>
        </w:rPr>
        <w:t xml:space="preserve"> recuperación de </w:t>
      </w:r>
      <w:ins w:id="337" w:author="Lanix_XP" w:date="2014-06-13T12:43:00Z">
        <w:r w:rsidR="00EF4618">
          <w:rPr>
            <w:rFonts w:ascii="Arial" w:hAnsi="Arial" w:cs="Arial"/>
            <w:sz w:val="22"/>
            <w:szCs w:val="22"/>
          </w:rPr>
          <w:t xml:space="preserve">contraseña, </w:t>
        </w:r>
      </w:ins>
      <w:ins w:id="338" w:author="Lanix_XP" w:date="2014-06-13T12:45:00Z">
        <w:r w:rsidR="00EF4618">
          <w:rPr>
            <w:rFonts w:ascii="Arial" w:hAnsi="Arial" w:cs="Arial"/>
            <w:sz w:val="22"/>
            <w:szCs w:val="22"/>
          </w:rPr>
          <w:t xml:space="preserve">y el </w:t>
        </w:r>
      </w:ins>
      <w:ins w:id="339" w:author="Lanix_XP" w:date="2014-06-13T12:44:00Z">
        <w:r w:rsidR="00EF4618">
          <w:rPr>
            <w:rFonts w:ascii="Arial" w:hAnsi="Arial" w:cs="Arial"/>
            <w:sz w:val="22"/>
            <w:szCs w:val="22"/>
          </w:rPr>
          <w:t xml:space="preserve">nombre del usuario </w:t>
        </w:r>
      </w:ins>
      <w:ins w:id="340" w:author="Lanix_XP" w:date="2014-06-13T12:45:00Z">
        <w:r w:rsidR="00EF4618">
          <w:rPr>
            <w:rFonts w:ascii="Arial" w:hAnsi="Arial" w:cs="Arial"/>
            <w:sz w:val="22"/>
            <w:szCs w:val="22"/>
          </w:rPr>
          <w:t>para cuando se realizan los exámenes en línea a través del mismo PIAC</w:t>
        </w:r>
      </w:ins>
      <w:del w:id="341" w:author="Lanix_XP" w:date="2014-06-13T12:45:00Z">
        <w:r w:rsidR="005F42BE" w:rsidRPr="00830F53" w:rsidDel="00EF4618">
          <w:rPr>
            <w:rFonts w:ascii="Arial" w:hAnsi="Arial" w:cs="Arial"/>
            <w:sz w:val="22"/>
            <w:szCs w:val="22"/>
          </w:rPr>
          <w:delText xml:space="preserve">datos y los nombres son para saber quién es el usuario, esto es </w:delText>
        </w:r>
        <w:r w:rsidR="00B13215" w:rsidDel="00EF4618">
          <w:rPr>
            <w:rFonts w:ascii="Arial" w:hAnsi="Arial" w:cs="Arial"/>
            <w:sz w:val="22"/>
            <w:szCs w:val="22"/>
          </w:rPr>
          <w:delText xml:space="preserve">esencial </w:delText>
        </w:r>
        <w:r w:rsidR="005F42BE" w:rsidRPr="00830F53" w:rsidDel="00EF4618">
          <w:rPr>
            <w:rFonts w:ascii="Arial" w:hAnsi="Arial" w:cs="Arial"/>
            <w:sz w:val="22"/>
            <w:szCs w:val="22"/>
          </w:rPr>
          <w:delText>para los exámenes</w:delText>
        </w:r>
      </w:del>
      <w:r w:rsidR="005F42BE" w:rsidRPr="00830F53">
        <w:rPr>
          <w:rFonts w:ascii="Arial" w:hAnsi="Arial" w:cs="Arial"/>
          <w:sz w:val="22"/>
          <w:szCs w:val="22"/>
        </w:rPr>
        <w:t>.</w:t>
      </w:r>
    </w:p>
    <w:p w:rsidR="00D90100" w:rsidRPr="00830F53" w:rsidRDefault="00D90100" w:rsidP="00290FD6">
      <w:pPr>
        <w:spacing w:line="360" w:lineRule="auto"/>
        <w:ind w:firstLine="708"/>
        <w:jc w:val="both"/>
        <w:rPr>
          <w:rFonts w:ascii="Arial" w:hAnsi="Arial" w:cs="Arial"/>
          <w:b/>
          <w:i/>
          <w:sz w:val="22"/>
          <w:szCs w:val="22"/>
        </w:rPr>
      </w:pPr>
    </w:p>
    <w:p w:rsidR="005D68C8" w:rsidRPr="00830F53" w:rsidRDefault="005D68C8" w:rsidP="00290FD6">
      <w:pPr>
        <w:spacing w:line="360" w:lineRule="auto"/>
        <w:jc w:val="both"/>
        <w:rPr>
          <w:rFonts w:ascii="Arial" w:hAnsi="Arial" w:cs="Arial"/>
          <w:sz w:val="22"/>
          <w:szCs w:val="22"/>
        </w:rPr>
      </w:pPr>
      <w:r w:rsidRPr="00830F53">
        <w:rPr>
          <w:rFonts w:ascii="Arial" w:hAnsi="Arial" w:cs="Arial"/>
          <w:b/>
          <w:i/>
          <w:sz w:val="22"/>
          <w:szCs w:val="22"/>
        </w:rPr>
        <w:t>Ingresar al PIAC</w:t>
      </w:r>
    </w:p>
    <w:p w:rsidR="005D68C8" w:rsidRPr="00830F53" w:rsidRDefault="005D68C8" w:rsidP="00290FD6">
      <w:pPr>
        <w:spacing w:line="360" w:lineRule="auto"/>
        <w:jc w:val="both"/>
        <w:rPr>
          <w:rFonts w:ascii="Arial" w:hAnsi="Arial" w:cs="Arial"/>
          <w:sz w:val="22"/>
          <w:szCs w:val="22"/>
        </w:rPr>
      </w:pPr>
      <w:r w:rsidRPr="00830F53">
        <w:rPr>
          <w:rFonts w:ascii="Arial" w:hAnsi="Arial" w:cs="Arial"/>
          <w:sz w:val="22"/>
          <w:szCs w:val="22"/>
        </w:rPr>
        <w:tab/>
        <w:t xml:space="preserve">En el momento que estamos en la página principal de PIAC en el LOGIN, se </w:t>
      </w:r>
      <w:del w:id="342" w:author="Lanix_XP" w:date="2014-06-13T12:46:00Z">
        <w:r w:rsidRPr="00830F53" w:rsidDel="00EF4618">
          <w:rPr>
            <w:rFonts w:ascii="Arial" w:hAnsi="Arial" w:cs="Arial"/>
            <w:sz w:val="22"/>
            <w:szCs w:val="22"/>
          </w:rPr>
          <w:delText xml:space="preserve">ponen </w:delText>
        </w:r>
      </w:del>
      <w:ins w:id="343" w:author="Lanix_XP" w:date="2014-06-13T12:46:00Z">
        <w:r w:rsidR="00EF4618">
          <w:rPr>
            <w:rFonts w:ascii="Arial" w:hAnsi="Arial" w:cs="Arial"/>
            <w:sz w:val="22"/>
            <w:szCs w:val="22"/>
          </w:rPr>
          <w:t>introducen</w:t>
        </w:r>
        <w:r w:rsidR="00EF4618" w:rsidRPr="00830F53">
          <w:rPr>
            <w:rFonts w:ascii="Arial" w:hAnsi="Arial" w:cs="Arial"/>
            <w:sz w:val="22"/>
            <w:szCs w:val="22"/>
          </w:rPr>
          <w:t xml:space="preserve"> </w:t>
        </w:r>
      </w:ins>
      <w:r w:rsidRPr="00830F53">
        <w:rPr>
          <w:rFonts w:ascii="Arial" w:hAnsi="Arial" w:cs="Arial"/>
          <w:sz w:val="22"/>
          <w:szCs w:val="22"/>
        </w:rPr>
        <w:t xml:space="preserve">los datos, </w:t>
      </w:r>
      <w:del w:id="344" w:author="Lanix_XP" w:date="2014-06-13T12:46:00Z">
        <w:r w:rsidRPr="00830F53" w:rsidDel="00EF4618">
          <w:rPr>
            <w:rFonts w:ascii="Arial" w:hAnsi="Arial" w:cs="Arial"/>
            <w:sz w:val="22"/>
            <w:szCs w:val="22"/>
          </w:rPr>
          <w:delText>los</w:delText>
        </w:r>
      </w:del>
      <w:r w:rsidRPr="00830F53">
        <w:rPr>
          <w:rFonts w:ascii="Arial" w:hAnsi="Arial" w:cs="Arial"/>
          <w:sz w:val="22"/>
          <w:szCs w:val="22"/>
        </w:rPr>
        <w:t xml:space="preserve"> mismos que se </w:t>
      </w:r>
      <w:del w:id="345" w:author="Lanix_XP" w:date="2014-06-13T12:46:00Z">
        <w:r w:rsidRPr="00830F53" w:rsidDel="00EF4618">
          <w:rPr>
            <w:rFonts w:ascii="Arial" w:hAnsi="Arial" w:cs="Arial"/>
            <w:sz w:val="22"/>
            <w:szCs w:val="22"/>
          </w:rPr>
          <w:delText xml:space="preserve">pusieron </w:delText>
        </w:r>
      </w:del>
      <w:ins w:id="346" w:author="Lanix_XP" w:date="2014-06-13T12:46:00Z">
        <w:r w:rsidR="00EF4618">
          <w:rPr>
            <w:rFonts w:ascii="Arial" w:hAnsi="Arial" w:cs="Arial"/>
            <w:sz w:val="22"/>
            <w:szCs w:val="22"/>
          </w:rPr>
          <w:t xml:space="preserve">ingresaron en el momento </w:t>
        </w:r>
      </w:ins>
      <w:del w:id="347" w:author="Lanix_XP" w:date="2014-06-13T12:46:00Z">
        <w:r w:rsidR="00166B33" w:rsidRPr="00830F53" w:rsidDel="00EF4618">
          <w:rPr>
            <w:rFonts w:ascii="Arial" w:hAnsi="Arial" w:cs="Arial"/>
            <w:sz w:val="22"/>
            <w:szCs w:val="22"/>
          </w:rPr>
          <w:delText>en e</w:delText>
        </w:r>
      </w:del>
      <w:ins w:id="348" w:author="Lanix_XP" w:date="2014-06-13T12:46:00Z">
        <w:r w:rsidR="00EF4618">
          <w:rPr>
            <w:rFonts w:ascii="Arial" w:hAnsi="Arial" w:cs="Arial"/>
            <w:sz w:val="22"/>
            <w:szCs w:val="22"/>
          </w:rPr>
          <w:t>de</w:t>
        </w:r>
      </w:ins>
      <w:r w:rsidR="00166B33" w:rsidRPr="00830F53">
        <w:rPr>
          <w:rFonts w:ascii="Arial" w:hAnsi="Arial" w:cs="Arial"/>
          <w:sz w:val="22"/>
          <w:szCs w:val="22"/>
        </w:rPr>
        <w:t xml:space="preserve">l registro, </w:t>
      </w:r>
      <w:ins w:id="349" w:author="Lanix_XP" w:date="2014-06-13T12:46:00Z">
        <w:r w:rsidR="00EF4618">
          <w:rPr>
            <w:rFonts w:ascii="Arial" w:hAnsi="Arial" w:cs="Arial"/>
            <w:sz w:val="22"/>
            <w:szCs w:val="22"/>
          </w:rPr>
          <w:t xml:space="preserve">posterior a ello, </w:t>
        </w:r>
      </w:ins>
      <w:del w:id="350" w:author="Lanix_XP" w:date="2014-06-13T12:46:00Z">
        <w:r w:rsidR="00166B33" w:rsidRPr="00830F53" w:rsidDel="00EF4618">
          <w:rPr>
            <w:rFonts w:ascii="Arial" w:hAnsi="Arial" w:cs="Arial"/>
            <w:sz w:val="22"/>
            <w:szCs w:val="22"/>
          </w:rPr>
          <w:delText>y</w:delText>
        </w:r>
      </w:del>
      <w:r w:rsidR="00166B33" w:rsidRPr="00830F53">
        <w:rPr>
          <w:rFonts w:ascii="Arial" w:hAnsi="Arial" w:cs="Arial"/>
          <w:sz w:val="22"/>
          <w:szCs w:val="22"/>
        </w:rPr>
        <w:t xml:space="preserve"> </w:t>
      </w:r>
      <w:r w:rsidR="00B13215">
        <w:rPr>
          <w:rFonts w:ascii="Arial" w:hAnsi="Arial" w:cs="Arial"/>
          <w:sz w:val="22"/>
          <w:szCs w:val="22"/>
        </w:rPr>
        <w:t xml:space="preserve">se </w:t>
      </w:r>
      <w:r w:rsidR="00166B33" w:rsidRPr="00830F53">
        <w:rPr>
          <w:rFonts w:ascii="Arial" w:hAnsi="Arial" w:cs="Arial"/>
          <w:sz w:val="22"/>
          <w:szCs w:val="22"/>
        </w:rPr>
        <w:t>pulsa enviar</w:t>
      </w:r>
      <w:r w:rsidRPr="00830F53">
        <w:rPr>
          <w:rFonts w:ascii="Arial" w:hAnsi="Arial" w:cs="Arial"/>
          <w:sz w:val="22"/>
          <w:szCs w:val="22"/>
        </w:rPr>
        <w:t>.</w:t>
      </w:r>
    </w:p>
    <w:p w:rsidR="000B6B9C" w:rsidRPr="00830F53" w:rsidRDefault="000B6B9C" w:rsidP="00290FD6">
      <w:pPr>
        <w:spacing w:line="360" w:lineRule="auto"/>
        <w:jc w:val="both"/>
        <w:rPr>
          <w:rFonts w:ascii="Arial" w:hAnsi="Arial" w:cs="Arial"/>
          <w:sz w:val="22"/>
          <w:szCs w:val="22"/>
        </w:rPr>
      </w:pPr>
    </w:p>
    <w:p w:rsidR="000B6B9C" w:rsidRPr="00830F53" w:rsidRDefault="000B6B9C" w:rsidP="00290FD6">
      <w:pPr>
        <w:spacing w:line="360" w:lineRule="auto"/>
        <w:jc w:val="both"/>
        <w:rPr>
          <w:rFonts w:ascii="Arial" w:hAnsi="Arial" w:cs="Arial"/>
          <w:b/>
          <w:i/>
          <w:sz w:val="22"/>
          <w:szCs w:val="22"/>
        </w:rPr>
      </w:pPr>
      <w:r w:rsidRPr="00830F53">
        <w:rPr>
          <w:rFonts w:ascii="Arial" w:hAnsi="Arial" w:cs="Arial"/>
          <w:b/>
          <w:i/>
          <w:sz w:val="22"/>
          <w:szCs w:val="22"/>
        </w:rPr>
        <w:t xml:space="preserve">Interactividad </w:t>
      </w:r>
      <w:del w:id="351" w:author="Lanix_XP" w:date="2014-06-13T13:12:00Z">
        <w:r w:rsidRPr="00830F53" w:rsidDel="00BD36B6">
          <w:rPr>
            <w:rFonts w:ascii="Arial" w:hAnsi="Arial" w:cs="Arial"/>
            <w:b/>
            <w:i/>
            <w:sz w:val="22"/>
            <w:szCs w:val="22"/>
          </w:rPr>
          <w:delText xml:space="preserve">con </w:delText>
        </w:r>
      </w:del>
      <w:ins w:id="352" w:author="Lanix_XP" w:date="2014-06-13T13:12:00Z">
        <w:r w:rsidR="00BD36B6">
          <w:rPr>
            <w:rFonts w:ascii="Arial" w:hAnsi="Arial" w:cs="Arial"/>
            <w:b/>
            <w:i/>
            <w:sz w:val="22"/>
            <w:szCs w:val="22"/>
          </w:rPr>
          <w:t>d</w:t>
        </w:r>
      </w:ins>
      <w:r w:rsidRPr="00830F53">
        <w:rPr>
          <w:rFonts w:ascii="Arial" w:hAnsi="Arial" w:cs="Arial"/>
          <w:b/>
          <w:i/>
          <w:sz w:val="22"/>
          <w:szCs w:val="22"/>
        </w:rPr>
        <w:t>el usuario con los materiales de PIAC</w:t>
      </w:r>
      <w:r w:rsidR="00D90100" w:rsidRPr="00830F53">
        <w:rPr>
          <w:rFonts w:ascii="Arial" w:hAnsi="Arial" w:cs="Arial"/>
          <w:b/>
          <w:i/>
          <w:sz w:val="22"/>
          <w:szCs w:val="22"/>
        </w:rPr>
        <w:t>.</w:t>
      </w:r>
    </w:p>
    <w:p w:rsidR="000B6B9C" w:rsidRPr="00830F53" w:rsidRDefault="000B6B9C" w:rsidP="00290FD6">
      <w:pPr>
        <w:spacing w:line="360" w:lineRule="auto"/>
        <w:jc w:val="both"/>
        <w:rPr>
          <w:rFonts w:ascii="Arial" w:hAnsi="Arial" w:cs="Arial"/>
          <w:sz w:val="22"/>
          <w:szCs w:val="22"/>
        </w:rPr>
      </w:pPr>
    </w:p>
    <w:p w:rsidR="000B6B9C" w:rsidRPr="00830F53" w:rsidRDefault="000B6B9C" w:rsidP="00290FD6">
      <w:pPr>
        <w:spacing w:line="360" w:lineRule="auto"/>
        <w:jc w:val="both"/>
        <w:rPr>
          <w:rFonts w:ascii="Arial" w:hAnsi="Arial" w:cs="Arial"/>
          <w:sz w:val="22"/>
          <w:szCs w:val="22"/>
        </w:rPr>
      </w:pPr>
      <w:r w:rsidRPr="00830F53">
        <w:rPr>
          <w:rFonts w:ascii="Arial" w:hAnsi="Arial" w:cs="Arial"/>
          <w:sz w:val="22"/>
          <w:szCs w:val="22"/>
        </w:rPr>
        <w:tab/>
      </w:r>
      <w:ins w:id="353" w:author="Lanix_XP" w:date="2014-06-13T13:13:00Z">
        <w:r w:rsidR="00BD36B6">
          <w:rPr>
            <w:rFonts w:ascii="Arial" w:hAnsi="Arial" w:cs="Arial"/>
            <w:sz w:val="22"/>
            <w:szCs w:val="22"/>
          </w:rPr>
          <w:t>La plataforma</w:t>
        </w:r>
      </w:ins>
      <w:del w:id="354" w:author="Lanix_XP" w:date="2014-06-13T13:13:00Z">
        <w:r w:rsidRPr="00830F53" w:rsidDel="00BD36B6">
          <w:rPr>
            <w:rFonts w:ascii="Arial" w:hAnsi="Arial" w:cs="Arial"/>
            <w:sz w:val="22"/>
            <w:szCs w:val="22"/>
          </w:rPr>
          <w:delText>En</w:delText>
        </w:r>
      </w:del>
      <w:r w:rsidRPr="00830F53">
        <w:rPr>
          <w:rFonts w:ascii="Arial" w:hAnsi="Arial" w:cs="Arial"/>
          <w:sz w:val="22"/>
          <w:szCs w:val="22"/>
        </w:rPr>
        <w:t xml:space="preserve"> PIAC</w:t>
      </w:r>
      <w:del w:id="355" w:author="Lanix_XP" w:date="2014-06-13T13:13:00Z">
        <w:r w:rsidRPr="00830F53" w:rsidDel="00BD36B6">
          <w:rPr>
            <w:rFonts w:ascii="Arial" w:hAnsi="Arial" w:cs="Arial"/>
            <w:sz w:val="22"/>
            <w:szCs w:val="22"/>
          </w:rPr>
          <w:delText>,</w:delText>
        </w:r>
      </w:del>
      <w:r w:rsidRPr="00830F53">
        <w:rPr>
          <w:rFonts w:ascii="Arial" w:hAnsi="Arial" w:cs="Arial"/>
          <w:sz w:val="22"/>
          <w:szCs w:val="22"/>
        </w:rPr>
        <w:t xml:space="preserve"> </w:t>
      </w:r>
      <w:ins w:id="356" w:author="Lanix_XP" w:date="2014-06-13T13:13:00Z">
        <w:r w:rsidR="00BD36B6">
          <w:rPr>
            <w:rFonts w:ascii="Arial" w:hAnsi="Arial" w:cs="Arial"/>
            <w:sz w:val="22"/>
            <w:szCs w:val="22"/>
          </w:rPr>
          <w:t xml:space="preserve">cuenta con un menú de </w:t>
        </w:r>
      </w:ins>
      <w:del w:id="357" w:author="Lanix_XP" w:date="2014-06-13T13:13:00Z">
        <w:r w:rsidRPr="00830F53" w:rsidDel="00BD36B6">
          <w:rPr>
            <w:rFonts w:ascii="Arial" w:hAnsi="Arial" w:cs="Arial"/>
            <w:sz w:val="22"/>
            <w:szCs w:val="22"/>
          </w:rPr>
          <w:delText>s</w:delText>
        </w:r>
        <w:r w:rsidR="00B13215" w:rsidDel="00BD36B6">
          <w:rPr>
            <w:rFonts w:ascii="Arial" w:hAnsi="Arial" w:cs="Arial"/>
            <w:sz w:val="22"/>
            <w:szCs w:val="22"/>
          </w:rPr>
          <w:delText>e</w:delText>
        </w:r>
        <w:r w:rsidRPr="00830F53" w:rsidDel="00BD36B6">
          <w:rPr>
            <w:rFonts w:ascii="Arial" w:hAnsi="Arial" w:cs="Arial"/>
            <w:sz w:val="22"/>
            <w:szCs w:val="22"/>
          </w:rPr>
          <w:delText xml:space="preserve"> </w:delText>
        </w:r>
        <w:r w:rsidR="00B13215" w:rsidDel="00BD36B6">
          <w:rPr>
            <w:rFonts w:ascii="Arial" w:hAnsi="Arial" w:cs="Arial"/>
            <w:sz w:val="22"/>
            <w:szCs w:val="22"/>
          </w:rPr>
          <w:delText>pued</w:delText>
        </w:r>
        <w:r w:rsidR="003418D4" w:rsidDel="00BD36B6">
          <w:rPr>
            <w:rFonts w:ascii="Arial" w:hAnsi="Arial" w:cs="Arial"/>
            <w:sz w:val="22"/>
            <w:szCs w:val="22"/>
          </w:rPr>
          <w:delText>e</w:delText>
        </w:r>
        <w:r w:rsidR="00B13215" w:rsidDel="00BD36B6">
          <w:rPr>
            <w:rFonts w:ascii="Arial" w:hAnsi="Arial" w:cs="Arial"/>
            <w:sz w:val="22"/>
            <w:szCs w:val="22"/>
          </w:rPr>
          <w:delText xml:space="preserve"> </w:delText>
        </w:r>
        <w:r w:rsidRPr="00830F53" w:rsidDel="00BD36B6">
          <w:rPr>
            <w:rFonts w:ascii="Arial" w:hAnsi="Arial" w:cs="Arial"/>
            <w:sz w:val="22"/>
            <w:szCs w:val="22"/>
          </w:rPr>
          <w:delText>enco</w:delText>
        </w:r>
        <w:r w:rsidR="00C45EEE" w:rsidRPr="00830F53" w:rsidDel="00BD36B6">
          <w:rPr>
            <w:rFonts w:ascii="Arial" w:hAnsi="Arial" w:cs="Arial"/>
            <w:sz w:val="22"/>
            <w:szCs w:val="22"/>
          </w:rPr>
          <w:delText xml:space="preserve">ntrar un menú con los </w:delText>
        </w:r>
      </w:del>
      <w:ins w:id="358" w:author="Lanix_XP" w:date="2014-06-13T13:14:00Z">
        <w:r w:rsidR="00BD36B6">
          <w:rPr>
            <w:rFonts w:ascii="Arial" w:hAnsi="Arial" w:cs="Arial"/>
            <w:sz w:val="22"/>
            <w:szCs w:val="22"/>
          </w:rPr>
          <w:t xml:space="preserve">los </w:t>
        </w:r>
      </w:ins>
      <w:r w:rsidR="00C45EEE" w:rsidRPr="00830F53">
        <w:rPr>
          <w:rFonts w:ascii="Arial" w:hAnsi="Arial" w:cs="Arial"/>
          <w:sz w:val="22"/>
          <w:szCs w:val="22"/>
        </w:rPr>
        <w:t>temas de Cá</w:t>
      </w:r>
      <w:r w:rsidRPr="00830F53">
        <w:rPr>
          <w:rFonts w:ascii="Arial" w:hAnsi="Arial" w:cs="Arial"/>
          <w:sz w:val="22"/>
          <w:szCs w:val="22"/>
        </w:rPr>
        <w:t xml:space="preserve">lculo </w:t>
      </w:r>
      <w:ins w:id="359" w:author="Lanix_XP" w:date="2014-06-13T13:14:00Z">
        <w:r w:rsidR="00BD36B6">
          <w:rPr>
            <w:rFonts w:ascii="Arial" w:hAnsi="Arial" w:cs="Arial"/>
            <w:sz w:val="22"/>
            <w:szCs w:val="22"/>
          </w:rPr>
          <w:t>desarrollados</w:t>
        </w:r>
      </w:ins>
      <w:del w:id="360" w:author="Lanix_XP" w:date="2014-06-13T13:31:00Z">
        <w:r w:rsidRPr="00830F53" w:rsidDel="007335FB">
          <w:rPr>
            <w:rFonts w:ascii="Arial" w:hAnsi="Arial" w:cs="Arial"/>
            <w:sz w:val="22"/>
            <w:szCs w:val="22"/>
          </w:rPr>
          <w:delText xml:space="preserve">que maneja </w:delText>
        </w:r>
        <w:r w:rsidR="003418D4" w:rsidDel="007335FB">
          <w:rPr>
            <w:rFonts w:ascii="Arial" w:hAnsi="Arial" w:cs="Arial"/>
            <w:sz w:val="22"/>
            <w:szCs w:val="22"/>
          </w:rPr>
          <w:delText>esta plataforma</w:delText>
        </w:r>
      </w:del>
      <w:r w:rsidR="005C1588" w:rsidRPr="00830F53">
        <w:rPr>
          <w:rFonts w:ascii="Arial" w:hAnsi="Arial" w:cs="Arial"/>
          <w:sz w:val="22"/>
          <w:szCs w:val="22"/>
        </w:rPr>
        <w:t xml:space="preserve">, </w:t>
      </w:r>
      <w:ins w:id="361" w:author="Lanix_XP" w:date="2014-06-13T13:31:00Z">
        <w:r w:rsidR="007335FB">
          <w:rPr>
            <w:rFonts w:ascii="Arial" w:hAnsi="Arial" w:cs="Arial"/>
            <w:sz w:val="22"/>
            <w:szCs w:val="22"/>
          </w:rPr>
          <w:t xml:space="preserve">cabe recordarse que </w:t>
        </w:r>
      </w:ins>
      <w:del w:id="362" w:author="Lanix_XP" w:date="2014-06-13T13:31:00Z">
        <w:r w:rsidR="005C1588" w:rsidRPr="00830F53" w:rsidDel="007335FB">
          <w:rPr>
            <w:rFonts w:ascii="Arial" w:hAnsi="Arial" w:cs="Arial"/>
            <w:sz w:val="22"/>
            <w:szCs w:val="22"/>
          </w:rPr>
          <w:delText xml:space="preserve">solo para recordar que </w:delText>
        </w:r>
      </w:del>
      <w:r w:rsidR="005C1588" w:rsidRPr="00830F53">
        <w:rPr>
          <w:rFonts w:ascii="Arial" w:hAnsi="Arial" w:cs="Arial"/>
          <w:sz w:val="22"/>
          <w:szCs w:val="22"/>
        </w:rPr>
        <w:t xml:space="preserve">esta plataforma </w:t>
      </w:r>
      <w:del w:id="363" w:author="Lanix_XP" w:date="2014-06-13T13:31:00Z">
        <w:r w:rsidR="005C1588" w:rsidRPr="00830F53" w:rsidDel="007335FB">
          <w:rPr>
            <w:rFonts w:ascii="Arial" w:hAnsi="Arial" w:cs="Arial"/>
            <w:sz w:val="22"/>
            <w:szCs w:val="22"/>
          </w:rPr>
          <w:delText xml:space="preserve">está </w:delText>
        </w:r>
      </w:del>
      <w:ins w:id="364" w:author="Lanix_XP" w:date="2014-06-13T13:31:00Z">
        <w:r w:rsidR="007335FB">
          <w:rPr>
            <w:rFonts w:ascii="Arial" w:hAnsi="Arial" w:cs="Arial"/>
            <w:sz w:val="22"/>
            <w:szCs w:val="22"/>
          </w:rPr>
          <w:t xml:space="preserve">se </w:t>
        </w:r>
      </w:ins>
      <w:r w:rsidR="005C1588" w:rsidRPr="00830F53">
        <w:rPr>
          <w:rFonts w:ascii="Arial" w:hAnsi="Arial" w:cs="Arial"/>
          <w:sz w:val="22"/>
          <w:szCs w:val="22"/>
        </w:rPr>
        <w:t>enf</w:t>
      </w:r>
      <w:r w:rsidR="00C45EEE" w:rsidRPr="00830F53">
        <w:rPr>
          <w:rFonts w:ascii="Arial" w:hAnsi="Arial" w:cs="Arial"/>
          <w:sz w:val="22"/>
          <w:szCs w:val="22"/>
        </w:rPr>
        <w:t>oca</w:t>
      </w:r>
      <w:del w:id="365" w:author="Lanix_XP" w:date="2014-06-13T13:31:00Z">
        <w:r w:rsidR="00C45EEE" w:rsidRPr="00830F53" w:rsidDel="007335FB">
          <w:rPr>
            <w:rFonts w:ascii="Arial" w:hAnsi="Arial" w:cs="Arial"/>
            <w:sz w:val="22"/>
            <w:szCs w:val="22"/>
          </w:rPr>
          <w:delText>da</w:delText>
        </w:r>
      </w:del>
      <w:r w:rsidR="00C45EEE" w:rsidRPr="00830F53">
        <w:rPr>
          <w:rFonts w:ascii="Arial" w:hAnsi="Arial" w:cs="Arial"/>
          <w:sz w:val="22"/>
          <w:szCs w:val="22"/>
        </w:rPr>
        <w:t xml:space="preserve"> </w:t>
      </w:r>
      <w:ins w:id="366" w:author="Lanix_XP" w:date="2014-06-13T13:31:00Z">
        <w:r w:rsidR="007335FB">
          <w:rPr>
            <w:rFonts w:ascii="Arial" w:hAnsi="Arial" w:cs="Arial"/>
            <w:sz w:val="22"/>
            <w:szCs w:val="22"/>
          </w:rPr>
          <w:t xml:space="preserve">al área de </w:t>
        </w:r>
      </w:ins>
      <w:del w:id="367" w:author="Lanix_XP" w:date="2014-06-13T13:31:00Z">
        <w:r w:rsidR="00C45EEE" w:rsidRPr="00830F53" w:rsidDel="007335FB">
          <w:rPr>
            <w:rFonts w:ascii="Arial" w:hAnsi="Arial" w:cs="Arial"/>
            <w:sz w:val="22"/>
            <w:szCs w:val="22"/>
          </w:rPr>
          <w:delText xml:space="preserve">hacia </w:delText>
        </w:r>
      </w:del>
      <w:r w:rsidR="00C45EEE" w:rsidRPr="00830F53">
        <w:rPr>
          <w:rFonts w:ascii="Arial" w:hAnsi="Arial" w:cs="Arial"/>
          <w:sz w:val="22"/>
          <w:szCs w:val="22"/>
        </w:rPr>
        <w:t>las matemáticas</w:t>
      </w:r>
      <w:ins w:id="368" w:author="Lanix_XP" w:date="2014-06-13T13:31:00Z">
        <w:r w:rsidR="007335FB">
          <w:rPr>
            <w:rFonts w:ascii="Arial" w:hAnsi="Arial" w:cs="Arial"/>
            <w:sz w:val="22"/>
            <w:szCs w:val="22"/>
          </w:rPr>
          <w:t>,</w:t>
        </w:r>
      </w:ins>
      <w:r w:rsidR="00C45EEE" w:rsidRPr="00830F53">
        <w:rPr>
          <w:rFonts w:ascii="Arial" w:hAnsi="Arial" w:cs="Arial"/>
          <w:sz w:val="22"/>
          <w:szCs w:val="22"/>
        </w:rPr>
        <w:t xml:space="preserve"> </w:t>
      </w:r>
      <w:r w:rsidR="003418D4">
        <w:rPr>
          <w:rFonts w:ascii="Arial" w:hAnsi="Arial" w:cs="Arial"/>
          <w:sz w:val="22"/>
          <w:szCs w:val="22"/>
        </w:rPr>
        <w:t>en particular</w:t>
      </w:r>
      <w:ins w:id="369" w:author="Lanix_XP" w:date="2014-06-13T13:31:00Z">
        <w:r w:rsidR="007335FB">
          <w:rPr>
            <w:rFonts w:ascii="Arial" w:hAnsi="Arial" w:cs="Arial"/>
            <w:sz w:val="22"/>
            <w:szCs w:val="22"/>
          </w:rPr>
          <w:t>,</w:t>
        </w:r>
      </w:ins>
      <w:ins w:id="370" w:author="Lanix_XP" w:date="2014-06-13T13:32:00Z">
        <w:r w:rsidR="007335FB">
          <w:rPr>
            <w:rFonts w:ascii="Arial" w:hAnsi="Arial" w:cs="Arial"/>
            <w:sz w:val="22"/>
            <w:szCs w:val="22"/>
          </w:rPr>
          <w:t xml:space="preserve"> </w:t>
        </w:r>
      </w:ins>
      <w:del w:id="371" w:author="Lanix_XP" w:date="2014-06-13T13:31:00Z">
        <w:r w:rsidR="003418D4" w:rsidDel="007335FB">
          <w:rPr>
            <w:rFonts w:ascii="Arial" w:hAnsi="Arial" w:cs="Arial"/>
            <w:sz w:val="22"/>
            <w:szCs w:val="22"/>
          </w:rPr>
          <w:delText xml:space="preserve"> para </w:delText>
        </w:r>
      </w:del>
      <w:r w:rsidR="003418D4">
        <w:rPr>
          <w:rFonts w:ascii="Arial" w:hAnsi="Arial" w:cs="Arial"/>
          <w:sz w:val="22"/>
          <w:szCs w:val="22"/>
        </w:rPr>
        <w:t xml:space="preserve">el área </w:t>
      </w:r>
      <w:r w:rsidR="00C45EEE" w:rsidRPr="00830F53">
        <w:rPr>
          <w:rFonts w:ascii="Arial" w:hAnsi="Arial" w:cs="Arial"/>
          <w:sz w:val="22"/>
          <w:szCs w:val="22"/>
        </w:rPr>
        <w:t>de C</w:t>
      </w:r>
      <w:r w:rsidR="003418D4">
        <w:rPr>
          <w:rFonts w:ascii="Arial" w:hAnsi="Arial" w:cs="Arial"/>
          <w:sz w:val="22"/>
          <w:szCs w:val="22"/>
        </w:rPr>
        <w:t>álculo Diferencial e I</w:t>
      </w:r>
      <w:r w:rsidR="005C1588" w:rsidRPr="00830F53">
        <w:rPr>
          <w:rFonts w:ascii="Arial" w:hAnsi="Arial" w:cs="Arial"/>
          <w:sz w:val="22"/>
          <w:szCs w:val="22"/>
        </w:rPr>
        <w:t>ntegral</w:t>
      </w:r>
      <w:ins w:id="372" w:author="Lanix_XP" w:date="2014-06-13T13:31:00Z">
        <w:r w:rsidR="007335FB">
          <w:rPr>
            <w:rFonts w:ascii="Arial" w:hAnsi="Arial" w:cs="Arial"/>
            <w:sz w:val="22"/>
            <w:szCs w:val="22"/>
          </w:rPr>
          <w:t>.</w:t>
        </w:r>
      </w:ins>
      <w:del w:id="373" w:author="Lanix_XP" w:date="2014-06-13T13:31:00Z">
        <w:r w:rsidR="005C1588" w:rsidRPr="00830F53" w:rsidDel="007335FB">
          <w:rPr>
            <w:rFonts w:ascii="Arial" w:hAnsi="Arial" w:cs="Arial"/>
            <w:sz w:val="22"/>
            <w:szCs w:val="22"/>
          </w:rPr>
          <w:delText>,</w:delText>
        </w:r>
      </w:del>
      <w:r w:rsidR="005C1588" w:rsidRPr="00830F53">
        <w:rPr>
          <w:rFonts w:ascii="Arial" w:hAnsi="Arial" w:cs="Arial"/>
          <w:sz w:val="22"/>
          <w:szCs w:val="22"/>
        </w:rPr>
        <w:t xml:space="preserve"> </w:t>
      </w:r>
      <w:ins w:id="374" w:author="Lanix_XP" w:date="2014-06-13T13:32:00Z">
        <w:r w:rsidR="007335FB">
          <w:rPr>
            <w:rFonts w:ascii="Arial" w:hAnsi="Arial" w:cs="Arial"/>
            <w:sz w:val="22"/>
            <w:szCs w:val="22"/>
          </w:rPr>
          <w:t xml:space="preserve">a través de esta plataforma, el usuario tiene acceso a </w:t>
        </w:r>
      </w:ins>
      <w:del w:id="375" w:author="Lanix_XP" w:date="2014-06-13T13:32:00Z">
        <w:r w:rsidR="005C1588" w:rsidRPr="00830F53" w:rsidDel="007335FB">
          <w:rPr>
            <w:rFonts w:ascii="Arial" w:hAnsi="Arial" w:cs="Arial"/>
            <w:sz w:val="22"/>
            <w:szCs w:val="22"/>
          </w:rPr>
          <w:delText xml:space="preserve">en donde también podemos </w:delText>
        </w:r>
        <w:r w:rsidR="005C1588" w:rsidRPr="00830F53" w:rsidDel="007335FB">
          <w:rPr>
            <w:rFonts w:ascii="Arial" w:hAnsi="Arial" w:cs="Arial"/>
            <w:sz w:val="22"/>
            <w:szCs w:val="22"/>
          </w:rPr>
          <w:lastRenderedPageBreak/>
          <w:delText xml:space="preserve">encontrar  </w:delText>
        </w:r>
      </w:del>
      <w:r w:rsidR="005C1588" w:rsidRPr="00830F53">
        <w:rPr>
          <w:rFonts w:ascii="Arial" w:hAnsi="Arial" w:cs="Arial"/>
          <w:sz w:val="22"/>
          <w:szCs w:val="22"/>
        </w:rPr>
        <w:t xml:space="preserve">animaciones, exámenes, calculadoras, gráficas y temas totalmente </w:t>
      </w:r>
      <w:r w:rsidR="003418D4">
        <w:rPr>
          <w:rFonts w:ascii="Arial" w:hAnsi="Arial" w:cs="Arial"/>
          <w:sz w:val="22"/>
          <w:szCs w:val="22"/>
        </w:rPr>
        <w:t>desarrollados</w:t>
      </w:r>
      <w:r w:rsidR="005C1588" w:rsidRPr="00830F53">
        <w:rPr>
          <w:rFonts w:ascii="Arial" w:hAnsi="Arial" w:cs="Arial"/>
          <w:sz w:val="22"/>
          <w:szCs w:val="22"/>
        </w:rPr>
        <w:t xml:space="preserve"> como:</w:t>
      </w:r>
      <w:r w:rsidR="00446CBD" w:rsidRPr="00830F53">
        <w:rPr>
          <w:rFonts w:ascii="Arial" w:hAnsi="Arial" w:cs="Arial"/>
          <w:sz w:val="22"/>
          <w:szCs w:val="22"/>
        </w:rPr>
        <w:t xml:space="preserve"> funciones, Límites y Continuidad, Derivadas, Integrales y Matemáticos y Citas.</w:t>
      </w:r>
    </w:p>
    <w:p w:rsidR="00CB52B2" w:rsidRPr="00830F53" w:rsidRDefault="00CB52B2" w:rsidP="005D68C8">
      <w:pPr>
        <w:jc w:val="both"/>
        <w:rPr>
          <w:rFonts w:ascii="Arial" w:hAnsi="Arial" w:cs="Arial"/>
          <w:sz w:val="22"/>
          <w:szCs w:val="22"/>
        </w:rPr>
      </w:pPr>
    </w:p>
    <w:p w:rsidR="00CB52B2" w:rsidRPr="00830F53" w:rsidRDefault="00CB52B2" w:rsidP="00290FD6">
      <w:pPr>
        <w:spacing w:line="360" w:lineRule="auto"/>
        <w:jc w:val="both"/>
        <w:rPr>
          <w:rFonts w:ascii="Arial" w:hAnsi="Arial" w:cs="Arial"/>
          <w:b/>
          <w:i/>
          <w:sz w:val="22"/>
          <w:szCs w:val="22"/>
        </w:rPr>
      </w:pPr>
      <w:r w:rsidRPr="00830F53">
        <w:rPr>
          <w:rFonts w:ascii="Arial" w:hAnsi="Arial" w:cs="Arial"/>
          <w:b/>
          <w:i/>
          <w:sz w:val="22"/>
          <w:szCs w:val="22"/>
        </w:rPr>
        <w:t>PIAC en General</w:t>
      </w:r>
    </w:p>
    <w:p w:rsidR="00CB52B2" w:rsidRPr="00830F53" w:rsidRDefault="00CB52B2" w:rsidP="00290FD6">
      <w:pPr>
        <w:spacing w:line="360" w:lineRule="auto"/>
        <w:jc w:val="both"/>
        <w:rPr>
          <w:rFonts w:ascii="Arial" w:hAnsi="Arial" w:cs="Arial"/>
          <w:sz w:val="22"/>
          <w:szCs w:val="22"/>
        </w:rPr>
      </w:pPr>
    </w:p>
    <w:p w:rsidR="00CB52B2" w:rsidRPr="00830F53" w:rsidRDefault="00CB52B2" w:rsidP="00290FD6">
      <w:pPr>
        <w:spacing w:line="360" w:lineRule="auto"/>
        <w:jc w:val="both"/>
        <w:rPr>
          <w:rFonts w:ascii="Arial" w:hAnsi="Arial" w:cs="Arial"/>
          <w:sz w:val="22"/>
          <w:szCs w:val="22"/>
        </w:rPr>
      </w:pPr>
      <w:r w:rsidRPr="00830F53">
        <w:rPr>
          <w:rFonts w:ascii="Arial" w:hAnsi="Arial" w:cs="Arial"/>
          <w:sz w:val="22"/>
          <w:szCs w:val="22"/>
        </w:rPr>
        <w:tab/>
      </w:r>
      <w:r w:rsidR="00006270">
        <w:rPr>
          <w:rFonts w:ascii="Arial" w:hAnsi="Arial" w:cs="Arial"/>
          <w:sz w:val="22"/>
          <w:szCs w:val="22"/>
        </w:rPr>
        <w:t>La plataforma o</w:t>
      </w:r>
      <w:r w:rsidRPr="00830F53">
        <w:rPr>
          <w:rFonts w:ascii="Arial" w:hAnsi="Arial" w:cs="Arial"/>
          <w:sz w:val="22"/>
          <w:szCs w:val="22"/>
        </w:rPr>
        <w:t xml:space="preserve">frece un buen campo de trabajo y temas </w:t>
      </w:r>
      <w:r w:rsidR="003418D4">
        <w:rPr>
          <w:rFonts w:ascii="Arial" w:hAnsi="Arial" w:cs="Arial"/>
          <w:sz w:val="22"/>
          <w:szCs w:val="22"/>
        </w:rPr>
        <w:t xml:space="preserve">diversos relacionados con </w:t>
      </w:r>
      <w:r w:rsidR="00C45EEE" w:rsidRPr="00830F53">
        <w:rPr>
          <w:rFonts w:ascii="Arial" w:hAnsi="Arial" w:cs="Arial"/>
          <w:sz w:val="22"/>
          <w:szCs w:val="22"/>
        </w:rPr>
        <w:t>C</w:t>
      </w:r>
      <w:r w:rsidR="003418D4">
        <w:rPr>
          <w:rFonts w:ascii="Arial" w:hAnsi="Arial" w:cs="Arial"/>
          <w:sz w:val="22"/>
          <w:szCs w:val="22"/>
        </w:rPr>
        <w:t>álculo Diferencial e I</w:t>
      </w:r>
      <w:r w:rsidRPr="00830F53">
        <w:rPr>
          <w:rFonts w:ascii="Arial" w:hAnsi="Arial" w:cs="Arial"/>
          <w:sz w:val="22"/>
          <w:szCs w:val="22"/>
        </w:rPr>
        <w:t xml:space="preserve">ntegral, a comparación de </w:t>
      </w:r>
      <w:commentRangeStart w:id="376"/>
      <w:r w:rsidRPr="00830F53">
        <w:rPr>
          <w:rFonts w:ascii="Arial" w:hAnsi="Arial" w:cs="Arial"/>
          <w:sz w:val="22"/>
          <w:szCs w:val="22"/>
        </w:rPr>
        <w:t xml:space="preserve">otras plataformas </w:t>
      </w:r>
      <w:commentRangeEnd w:id="376"/>
      <w:r w:rsidR="00DC4542">
        <w:rPr>
          <w:rStyle w:val="Refdecomentario"/>
        </w:rPr>
        <w:commentReference w:id="376"/>
      </w:r>
      <w:r w:rsidRPr="00830F53">
        <w:rPr>
          <w:rFonts w:ascii="Arial" w:hAnsi="Arial" w:cs="Arial"/>
          <w:sz w:val="22"/>
          <w:szCs w:val="22"/>
        </w:rPr>
        <w:t xml:space="preserve">donde no se sabe si la </w:t>
      </w:r>
      <w:r w:rsidR="003418D4">
        <w:rPr>
          <w:rFonts w:ascii="Arial" w:hAnsi="Arial" w:cs="Arial"/>
          <w:sz w:val="22"/>
          <w:szCs w:val="22"/>
        </w:rPr>
        <w:t>información es confiable</w:t>
      </w:r>
      <w:ins w:id="377" w:author="Lanix_XP" w:date="2014-06-13T13:34:00Z">
        <w:r w:rsidR="007335FB">
          <w:rPr>
            <w:rFonts w:ascii="Arial" w:hAnsi="Arial" w:cs="Arial"/>
            <w:sz w:val="22"/>
            <w:szCs w:val="22"/>
          </w:rPr>
          <w:t xml:space="preserve">, y que además contienen elementos distractores, pues </w:t>
        </w:r>
      </w:ins>
      <w:del w:id="378" w:author="Lanix_XP" w:date="2014-06-13T13:34:00Z">
        <w:r w:rsidR="003418D4" w:rsidDel="007335FB">
          <w:rPr>
            <w:rFonts w:ascii="Arial" w:hAnsi="Arial" w:cs="Arial"/>
            <w:sz w:val="22"/>
            <w:szCs w:val="22"/>
          </w:rPr>
          <w:delText>. Además</w:delText>
        </w:r>
        <w:r w:rsidRPr="00830F53" w:rsidDel="007335FB">
          <w:rPr>
            <w:rFonts w:ascii="Arial" w:hAnsi="Arial" w:cs="Arial"/>
            <w:sz w:val="22"/>
            <w:szCs w:val="22"/>
          </w:rPr>
          <w:delText xml:space="preserve"> de otras distracciones que </w:delText>
        </w:r>
        <w:r w:rsidRPr="00830F53" w:rsidDel="00DC4542">
          <w:rPr>
            <w:rFonts w:ascii="Arial" w:hAnsi="Arial" w:cs="Arial"/>
            <w:sz w:val="22"/>
            <w:szCs w:val="22"/>
          </w:rPr>
          <w:delText>contiene</w:delText>
        </w:r>
        <w:r w:rsidR="003418D4" w:rsidDel="00DC4542">
          <w:rPr>
            <w:rFonts w:ascii="Arial" w:hAnsi="Arial" w:cs="Arial"/>
            <w:sz w:val="22"/>
            <w:szCs w:val="22"/>
          </w:rPr>
          <w:delText>n</w:delText>
        </w:r>
        <w:r w:rsidRPr="00830F53" w:rsidDel="00DC4542">
          <w:rPr>
            <w:rFonts w:ascii="Arial" w:hAnsi="Arial" w:cs="Arial"/>
            <w:sz w:val="22"/>
            <w:szCs w:val="22"/>
          </w:rPr>
          <w:delText xml:space="preserve"> la</w:delText>
        </w:r>
        <w:r w:rsidR="003418D4" w:rsidDel="00DC4542">
          <w:rPr>
            <w:rFonts w:ascii="Arial" w:hAnsi="Arial" w:cs="Arial"/>
            <w:sz w:val="22"/>
            <w:szCs w:val="22"/>
          </w:rPr>
          <w:delText>s</w:delText>
        </w:r>
        <w:r w:rsidRPr="00830F53" w:rsidDel="00DC4542">
          <w:rPr>
            <w:rFonts w:ascii="Arial" w:hAnsi="Arial" w:cs="Arial"/>
            <w:sz w:val="22"/>
            <w:szCs w:val="22"/>
          </w:rPr>
          <w:delText xml:space="preserve"> página</w:delText>
        </w:r>
        <w:r w:rsidR="003418D4" w:rsidDel="00DC4542">
          <w:rPr>
            <w:rFonts w:ascii="Arial" w:hAnsi="Arial" w:cs="Arial"/>
            <w:sz w:val="22"/>
            <w:szCs w:val="22"/>
          </w:rPr>
          <w:delText>s</w:delText>
        </w:r>
        <w:r w:rsidRPr="00830F53" w:rsidDel="00DC4542">
          <w:rPr>
            <w:rFonts w:ascii="Arial" w:hAnsi="Arial" w:cs="Arial"/>
            <w:sz w:val="22"/>
            <w:szCs w:val="22"/>
          </w:rPr>
          <w:delText xml:space="preserve">, como por ejemplo </w:delText>
        </w:r>
      </w:del>
      <w:ins w:id="379" w:author="Lanix_XP" w:date="2014-06-13T13:34:00Z">
        <w:r w:rsidR="00DC4542">
          <w:rPr>
            <w:rFonts w:ascii="Arial" w:hAnsi="Arial" w:cs="Arial"/>
            <w:sz w:val="22"/>
            <w:szCs w:val="22"/>
          </w:rPr>
          <w:t xml:space="preserve">presentan </w:t>
        </w:r>
      </w:ins>
      <w:del w:id="380" w:author="Lanix_XP" w:date="2014-06-13T13:34:00Z">
        <w:r w:rsidRPr="00830F53" w:rsidDel="00DC4542">
          <w:rPr>
            <w:rFonts w:ascii="Arial" w:hAnsi="Arial" w:cs="Arial"/>
            <w:sz w:val="22"/>
            <w:szCs w:val="22"/>
          </w:rPr>
          <w:delText>el</w:delText>
        </w:r>
      </w:del>
      <w:r w:rsidRPr="00830F53">
        <w:rPr>
          <w:rFonts w:ascii="Arial" w:hAnsi="Arial" w:cs="Arial"/>
          <w:sz w:val="22"/>
          <w:szCs w:val="22"/>
        </w:rPr>
        <w:t xml:space="preserve"> spam</w:t>
      </w:r>
      <w:r w:rsidR="003418D4">
        <w:rPr>
          <w:rFonts w:ascii="Arial" w:hAnsi="Arial" w:cs="Arial"/>
          <w:sz w:val="22"/>
          <w:szCs w:val="22"/>
        </w:rPr>
        <w:t>,</w:t>
      </w:r>
      <w:r w:rsidR="004F0BC9" w:rsidRPr="00830F53">
        <w:rPr>
          <w:rFonts w:ascii="Arial" w:hAnsi="Arial" w:cs="Arial"/>
          <w:sz w:val="22"/>
          <w:szCs w:val="22"/>
        </w:rPr>
        <w:t xml:space="preserve"> </w:t>
      </w:r>
      <w:ins w:id="381" w:author="Lanix_XP" w:date="2014-06-13T13:34:00Z">
        <w:r w:rsidR="00DC4542">
          <w:rPr>
            <w:rFonts w:ascii="Arial" w:hAnsi="Arial" w:cs="Arial"/>
            <w:sz w:val="22"/>
            <w:szCs w:val="22"/>
          </w:rPr>
          <w:t xml:space="preserve">o bien, </w:t>
        </w:r>
      </w:ins>
      <w:ins w:id="382" w:author="Lanix_XP" w:date="2014-06-13T13:35:00Z">
        <w:r w:rsidR="00DC4542">
          <w:rPr>
            <w:rFonts w:ascii="Arial" w:hAnsi="Arial" w:cs="Arial"/>
            <w:sz w:val="22"/>
            <w:szCs w:val="22"/>
          </w:rPr>
          <w:t xml:space="preserve">integran </w:t>
        </w:r>
      </w:ins>
      <w:del w:id="383" w:author="Lanix_XP" w:date="2014-06-13T13:35:00Z">
        <w:r w:rsidR="004F0BC9" w:rsidRPr="00830F53" w:rsidDel="00DC4542">
          <w:rPr>
            <w:rFonts w:ascii="Arial" w:hAnsi="Arial" w:cs="Arial"/>
            <w:sz w:val="22"/>
            <w:szCs w:val="22"/>
          </w:rPr>
          <w:delText xml:space="preserve">los </w:delText>
        </w:r>
      </w:del>
      <w:r w:rsidR="004F0BC9" w:rsidRPr="00830F53">
        <w:rPr>
          <w:rFonts w:ascii="Arial" w:hAnsi="Arial" w:cs="Arial"/>
          <w:sz w:val="22"/>
          <w:szCs w:val="22"/>
        </w:rPr>
        <w:t xml:space="preserve">colores, </w:t>
      </w:r>
      <w:del w:id="384" w:author="Lanix_XP" w:date="2014-06-13T13:35:00Z">
        <w:r w:rsidR="004F0BC9" w:rsidRPr="00830F53" w:rsidDel="00DC4542">
          <w:rPr>
            <w:rFonts w:ascii="Arial" w:hAnsi="Arial" w:cs="Arial"/>
            <w:sz w:val="22"/>
            <w:szCs w:val="22"/>
          </w:rPr>
          <w:delText xml:space="preserve">el </w:delText>
        </w:r>
      </w:del>
      <w:r w:rsidR="004F0BC9" w:rsidRPr="00830F53">
        <w:rPr>
          <w:rFonts w:ascii="Arial" w:hAnsi="Arial" w:cs="Arial"/>
          <w:sz w:val="22"/>
          <w:szCs w:val="22"/>
        </w:rPr>
        <w:t xml:space="preserve">tipo de letra </w:t>
      </w:r>
      <w:ins w:id="385" w:author="Lanix_XP" w:date="2014-06-13T13:35:00Z">
        <w:r w:rsidR="00DC4542">
          <w:rPr>
            <w:rFonts w:ascii="Arial" w:hAnsi="Arial" w:cs="Arial"/>
            <w:sz w:val="22"/>
            <w:szCs w:val="22"/>
          </w:rPr>
          <w:t xml:space="preserve">y/o sonidos </w:t>
        </w:r>
      </w:ins>
      <w:del w:id="386" w:author="Lanix_XP" w:date="2014-06-13T13:35:00Z">
        <w:r w:rsidR="004F0BC9" w:rsidRPr="00830F53" w:rsidDel="00DC4542">
          <w:rPr>
            <w:rFonts w:ascii="Arial" w:hAnsi="Arial" w:cs="Arial"/>
            <w:sz w:val="22"/>
            <w:szCs w:val="22"/>
          </w:rPr>
          <w:delText>y</w:delText>
        </w:r>
        <w:r w:rsidRPr="00830F53" w:rsidDel="00DC4542">
          <w:rPr>
            <w:rFonts w:ascii="Arial" w:hAnsi="Arial" w:cs="Arial"/>
            <w:sz w:val="22"/>
            <w:szCs w:val="22"/>
          </w:rPr>
          <w:delText xml:space="preserve"> en algunas </w:delText>
        </w:r>
        <w:r w:rsidR="003418D4" w:rsidDel="00DC4542">
          <w:rPr>
            <w:rFonts w:ascii="Arial" w:hAnsi="Arial" w:cs="Arial"/>
            <w:sz w:val="22"/>
            <w:szCs w:val="22"/>
          </w:rPr>
          <w:delText xml:space="preserve">que </w:delText>
        </w:r>
        <w:r w:rsidRPr="00830F53" w:rsidDel="00DC4542">
          <w:rPr>
            <w:rFonts w:ascii="Arial" w:hAnsi="Arial" w:cs="Arial"/>
            <w:sz w:val="22"/>
            <w:szCs w:val="22"/>
          </w:rPr>
          <w:delText>tienen sonido</w:delText>
        </w:r>
        <w:r w:rsidR="003418D4" w:rsidDel="00DC4542">
          <w:rPr>
            <w:rFonts w:ascii="Arial" w:hAnsi="Arial" w:cs="Arial"/>
            <w:sz w:val="22"/>
            <w:szCs w:val="22"/>
          </w:rPr>
          <w:delText>s y que</w:delText>
        </w:r>
        <w:r w:rsidRPr="00830F53" w:rsidDel="00DC4542">
          <w:rPr>
            <w:rFonts w:ascii="Arial" w:hAnsi="Arial" w:cs="Arial"/>
            <w:sz w:val="22"/>
            <w:szCs w:val="22"/>
          </w:rPr>
          <w:delText xml:space="preserve"> </w:delText>
        </w:r>
        <w:r w:rsidR="003418D4" w:rsidDel="00DC4542">
          <w:rPr>
            <w:rFonts w:ascii="Arial" w:hAnsi="Arial" w:cs="Arial"/>
            <w:sz w:val="22"/>
            <w:szCs w:val="22"/>
          </w:rPr>
          <w:delText xml:space="preserve">para </w:delText>
        </w:r>
        <w:r w:rsidRPr="00830F53" w:rsidDel="00DC4542">
          <w:rPr>
            <w:rFonts w:ascii="Arial" w:hAnsi="Arial" w:cs="Arial"/>
            <w:sz w:val="22"/>
            <w:szCs w:val="22"/>
          </w:rPr>
          <w:delText>algunos usuarios es</w:delText>
        </w:r>
        <w:r w:rsidR="004F0BC9" w:rsidRPr="00830F53" w:rsidDel="00DC4542">
          <w:rPr>
            <w:rFonts w:ascii="Arial" w:hAnsi="Arial" w:cs="Arial"/>
            <w:sz w:val="22"/>
            <w:szCs w:val="22"/>
          </w:rPr>
          <w:delText xml:space="preserve"> </w:delText>
        </w:r>
      </w:del>
      <w:ins w:id="387" w:author="Lanix_XP" w:date="2014-06-13T13:35:00Z">
        <w:r w:rsidR="00DC4542">
          <w:rPr>
            <w:rFonts w:ascii="Arial" w:hAnsi="Arial" w:cs="Arial"/>
            <w:sz w:val="22"/>
            <w:szCs w:val="22"/>
          </w:rPr>
          <w:t>que a algunos usuarios distraen fácilmente</w:t>
        </w:r>
      </w:ins>
      <w:del w:id="388" w:author="Lanix_XP" w:date="2014-06-13T13:35:00Z">
        <w:r w:rsidR="004F0BC9" w:rsidRPr="00830F53" w:rsidDel="00DC4542">
          <w:rPr>
            <w:rFonts w:ascii="Arial" w:hAnsi="Arial" w:cs="Arial"/>
            <w:sz w:val="22"/>
            <w:szCs w:val="22"/>
          </w:rPr>
          <w:delText>simplemente</w:delText>
        </w:r>
        <w:r w:rsidRPr="00830F53" w:rsidDel="00DC4542">
          <w:rPr>
            <w:rFonts w:ascii="Arial" w:hAnsi="Arial" w:cs="Arial"/>
            <w:sz w:val="22"/>
            <w:szCs w:val="22"/>
          </w:rPr>
          <w:delText xml:space="preserve"> distracción</w:delText>
        </w:r>
      </w:del>
      <w:r w:rsidR="004F0BC9" w:rsidRPr="00830F53">
        <w:rPr>
          <w:rFonts w:ascii="Arial" w:hAnsi="Arial" w:cs="Arial"/>
          <w:sz w:val="22"/>
          <w:szCs w:val="22"/>
        </w:rPr>
        <w:t>.</w:t>
      </w:r>
    </w:p>
    <w:p w:rsidR="004F0BC9" w:rsidRPr="00830F53" w:rsidRDefault="004F0BC9" w:rsidP="00290FD6">
      <w:pPr>
        <w:spacing w:line="360" w:lineRule="auto"/>
        <w:jc w:val="both"/>
        <w:rPr>
          <w:rFonts w:ascii="Arial" w:hAnsi="Arial" w:cs="Arial"/>
          <w:sz w:val="22"/>
          <w:szCs w:val="22"/>
        </w:rPr>
      </w:pPr>
    </w:p>
    <w:p w:rsidR="004F0BC9" w:rsidRPr="00936241" w:rsidRDefault="004F0BC9" w:rsidP="00290FD6">
      <w:pPr>
        <w:spacing w:line="360" w:lineRule="auto"/>
        <w:jc w:val="both"/>
        <w:rPr>
          <w:rFonts w:ascii="Arial" w:hAnsi="Arial" w:cs="Arial"/>
          <w:i/>
          <w:sz w:val="22"/>
          <w:szCs w:val="22"/>
        </w:rPr>
      </w:pPr>
      <w:r w:rsidRPr="00830F53">
        <w:rPr>
          <w:rFonts w:ascii="Arial" w:hAnsi="Arial" w:cs="Arial"/>
          <w:sz w:val="22"/>
          <w:szCs w:val="22"/>
        </w:rPr>
        <w:tab/>
      </w:r>
      <w:r w:rsidR="003418D4" w:rsidRPr="00936241">
        <w:rPr>
          <w:rFonts w:ascii="Arial" w:hAnsi="Arial" w:cs="Arial"/>
          <w:i/>
          <w:sz w:val="22"/>
          <w:szCs w:val="22"/>
        </w:rPr>
        <w:t>Ahora, una pregunta fundamental es, ¿c</w:t>
      </w:r>
      <w:r w:rsidR="00006270">
        <w:rPr>
          <w:rFonts w:ascii="Arial" w:hAnsi="Arial" w:cs="Arial"/>
          <w:i/>
          <w:sz w:val="22"/>
          <w:szCs w:val="22"/>
        </w:rPr>
        <w:t xml:space="preserve">ómo saber si un sitio web es </w:t>
      </w:r>
      <w:r w:rsidRPr="00936241">
        <w:rPr>
          <w:rFonts w:ascii="Arial" w:hAnsi="Arial" w:cs="Arial"/>
          <w:i/>
          <w:sz w:val="22"/>
          <w:szCs w:val="22"/>
        </w:rPr>
        <w:t>confiable?</w:t>
      </w:r>
    </w:p>
    <w:p w:rsidR="004F0BC9" w:rsidRPr="00830F53" w:rsidRDefault="004F0BC9" w:rsidP="00290FD6">
      <w:pPr>
        <w:spacing w:line="360" w:lineRule="auto"/>
        <w:jc w:val="both"/>
        <w:rPr>
          <w:rFonts w:ascii="Arial" w:hAnsi="Arial" w:cs="Arial"/>
          <w:sz w:val="22"/>
          <w:szCs w:val="22"/>
        </w:rPr>
      </w:pPr>
    </w:p>
    <w:p w:rsidR="004F0BC9" w:rsidRPr="00830F53" w:rsidRDefault="004F0BC9" w:rsidP="009E2662">
      <w:pPr>
        <w:pStyle w:val="Ttulo2"/>
        <w:rPr>
          <w:rFonts w:ascii="Arial" w:hAnsi="Arial" w:cs="Arial"/>
          <w:i/>
          <w:color w:val="auto"/>
          <w:sz w:val="22"/>
          <w:szCs w:val="22"/>
        </w:rPr>
      </w:pPr>
      <w:bookmarkStart w:id="389" w:name="_Toc389243582"/>
      <w:r w:rsidRPr="00830F53">
        <w:rPr>
          <w:rFonts w:ascii="Arial" w:hAnsi="Arial" w:cs="Arial"/>
          <w:i/>
          <w:color w:val="auto"/>
          <w:sz w:val="22"/>
          <w:szCs w:val="22"/>
        </w:rPr>
        <w:t>Hipótesis</w:t>
      </w:r>
      <w:bookmarkEnd w:id="389"/>
    </w:p>
    <w:p w:rsidR="00936241" w:rsidRDefault="004F0BC9" w:rsidP="00290FD6">
      <w:pPr>
        <w:spacing w:line="360" w:lineRule="auto"/>
        <w:jc w:val="both"/>
        <w:rPr>
          <w:rFonts w:ascii="Arial" w:hAnsi="Arial" w:cs="Arial"/>
          <w:sz w:val="22"/>
          <w:szCs w:val="22"/>
        </w:rPr>
      </w:pPr>
      <w:r w:rsidRPr="00830F53">
        <w:rPr>
          <w:rFonts w:ascii="Arial" w:hAnsi="Arial" w:cs="Arial"/>
          <w:sz w:val="22"/>
          <w:szCs w:val="22"/>
        </w:rPr>
        <w:tab/>
      </w:r>
    </w:p>
    <w:p w:rsidR="000F7E13" w:rsidRPr="00830F53" w:rsidRDefault="004F0BC9" w:rsidP="00936241">
      <w:pPr>
        <w:spacing w:line="360" w:lineRule="auto"/>
        <w:ind w:firstLine="708"/>
        <w:jc w:val="both"/>
        <w:rPr>
          <w:rFonts w:ascii="Arial" w:hAnsi="Arial" w:cs="Arial"/>
          <w:sz w:val="22"/>
          <w:szCs w:val="22"/>
        </w:rPr>
      </w:pPr>
      <w:r w:rsidRPr="00830F53">
        <w:rPr>
          <w:rFonts w:ascii="Arial" w:hAnsi="Arial" w:cs="Arial"/>
          <w:sz w:val="22"/>
          <w:szCs w:val="22"/>
        </w:rPr>
        <w:t xml:space="preserve">Al seguir una metodología sobre el desarrollo de plataformas educativas </w:t>
      </w:r>
      <w:ins w:id="390" w:author="Lanix_XP" w:date="2014-06-13T13:49:00Z">
        <w:r w:rsidR="00A464C3">
          <w:rPr>
            <w:rFonts w:ascii="Arial" w:hAnsi="Arial" w:cs="Arial"/>
            <w:sz w:val="22"/>
            <w:szCs w:val="22"/>
          </w:rPr>
          <w:t xml:space="preserve">se detectaron aspectos a mejorar </w:t>
        </w:r>
      </w:ins>
      <w:del w:id="391" w:author="Lanix_XP" w:date="2014-06-13T13:49:00Z">
        <w:r w:rsidRPr="00830F53" w:rsidDel="00A464C3">
          <w:rPr>
            <w:rFonts w:ascii="Arial" w:hAnsi="Arial" w:cs="Arial"/>
            <w:sz w:val="22"/>
            <w:szCs w:val="22"/>
          </w:rPr>
          <w:delText xml:space="preserve">se mejoran muchos de los aspectos </w:delText>
        </w:r>
      </w:del>
      <w:r w:rsidRPr="00830F53">
        <w:rPr>
          <w:rFonts w:ascii="Arial" w:hAnsi="Arial" w:cs="Arial"/>
          <w:sz w:val="22"/>
          <w:szCs w:val="22"/>
        </w:rPr>
        <w:t>e</w:t>
      </w:r>
      <w:r w:rsidR="00D90100" w:rsidRPr="00830F53">
        <w:rPr>
          <w:rFonts w:ascii="Arial" w:hAnsi="Arial" w:cs="Arial"/>
          <w:sz w:val="22"/>
          <w:szCs w:val="22"/>
        </w:rPr>
        <w:t>n la plataforma educativa PIAC</w:t>
      </w:r>
      <w:r w:rsidR="00006270">
        <w:rPr>
          <w:rFonts w:ascii="Arial" w:hAnsi="Arial" w:cs="Arial"/>
          <w:sz w:val="22"/>
          <w:szCs w:val="22"/>
        </w:rPr>
        <w:t xml:space="preserve"> </w:t>
      </w:r>
      <w:ins w:id="392" w:author="Lanix_XP" w:date="2014-06-13T13:50:00Z">
        <w:r w:rsidR="00A464C3">
          <w:rPr>
            <w:rFonts w:ascii="Arial" w:hAnsi="Arial" w:cs="Arial"/>
            <w:sz w:val="22"/>
            <w:szCs w:val="22"/>
          </w:rPr>
          <w:t>para hacerla más funcio</w:t>
        </w:r>
      </w:ins>
      <w:ins w:id="393" w:author="Lanix_XP" w:date="2014-06-13T13:51:00Z">
        <w:r w:rsidR="00A464C3">
          <w:rPr>
            <w:rFonts w:ascii="Arial" w:hAnsi="Arial" w:cs="Arial"/>
            <w:sz w:val="22"/>
            <w:szCs w:val="22"/>
          </w:rPr>
          <w:t>nal y confiable?</w:t>
        </w:r>
      </w:ins>
      <w:del w:id="394" w:author="Lanix_XP" w:date="2014-06-13T13:51:00Z">
        <w:r w:rsidR="00006270" w:rsidDel="00A464C3">
          <w:rPr>
            <w:rFonts w:ascii="Arial" w:hAnsi="Arial" w:cs="Arial"/>
            <w:sz w:val="22"/>
            <w:szCs w:val="22"/>
          </w:rPr>
          <w:delText>y se cuenta con un sitio confiable</w:delText>
        </w:r>
      </w:del>
      <w:r w:rsidR="00D90100" w:rsidRPr="00830F53">
        <w:rPr>
          <w:rFonts w:ascii="Arial" w:hAnsi="Arial" w:cs="Arial"/>
          <w:sz w:val="22"/>
          <w:szCs w:val="22"/>
        </w:rPr>
        <w:t>.</w:t>
      </w:r>
    </w:p>
    <w:p w:rsidR="00C333F4" w:rsidRPr="00830F53" w:rsidRDefault="00C333F4" w:rsidP="009E2662">
      <w:pPr>
        <w:pStyle w:val="Ttulo2"/>
        <w:rPr>
          <w:rFonts w:ascii="Arial" w:hAnsi="Arial" w:cs="Arial"/>
          <w:i/>
          <w:color w:val="auto"/>
          <w:sz w:val="24"/>
          <w:szCs w:val="24"/>
        </w:rPr>
      </w:pPr>
      <w:bookmarkStart w:id="395" w:name="_Toc389243583"/>
      <w:r w:rsidRPr="00830F53">
        <w:rPr>
          <w:rFonts w:ascii="Arial" w:hAnsi="Arial" w:cs="Arial"/>
          <w:i/>
          <w:color w:val="auto"/>
          <w:sz w:val="24"/>
          <w:szCs w:val="24"/>
        </w:rPr>
        <w:t>Desarrollo</w:t>
      </w:r>
      <w:bookmarkEnd w:id="395"/>
    </w:p>
    <w:p w:rsidR="005567EB" w:rsidRPr="00830F53" w:rsidRDefault="005567EB" w:rsidP="00290FD6">
      <w:pPr>
        <w:spacing w:line="360" w:lineRule="auto"/>
        <w:jc w:val="both"/>
        <w:rPr>
          <w:rFonts w:ascii="Arial" w:hAnsi="Arial" w:cs="Arial"/>
          <w:sz w:val="22"/>
          <w:szCs w:val="22"/>
        </w:rPr>
      </w:pPr>
    </w:p>
    <w:p w:rsidR="007865FC" w:rsidRPr="00830F53" w:rsidRDefault="007865FC" w:rsidP="00290FD6">
      <w:pPr>
        <w:spacing w:line="360" w:lineRule="auto"/>
        <w:jc w:val="both"/>
        <w:rPr>
          <w:rFonts w:ascii="Arial" w:hAnsi="Arial" w:cs="Arial"/>
          <w:sz w:val="22"/>
          <w:szCs w:val="22"/>
        </w:rPr>
      </w:pPr>
      <w:r w:rsidRPr="00830F53">
        <w:rPr>
          <w:rFonts w:ascii="Arial" w:hAnsi="Arial" w:cs="Arial"/>
          <w:sz w:val="22"/>
          <w:szCs w:val="22"/>
        </w:rPr>
        <w:tab/>
        <w:t>Para realizar es</w:t>
      </w:r>
      <w:r w:rsidR="00936241">
        <w:rPr>
          <w:rFonts w:ascii="Arial" w:hAnsi="Arial" w:cs="Arial"/>
          <w:sz w:val="22"/>
          <w:szCs w:val="22"/>
        </w:rPr>
        <w:t>te proyecto, fue necesario hacer</w:t>
      </w:r>
      <w:r w:rsidRPr="00830F53">
        <w:rPr>
          <w:rFonts w:ascii="Arial" w:hAnsi="Arial" w:cs="Arial"/>
          <w:sz w:val="22"/>
          <w:szCs w:val="22"/>
        </w:rPr>
        <w:t xml:space="preserve"> un análisis de la</w:t>
      </w:r>
      <w:r w:rsidR="00006270">
        <w:rPr>
          <w:rFonts w:ascii="Arial" w:hAnsi="Arial" w:cs="Arial"/>
          <w:sz w:val="22"/>
          <w:szCs w:val="22"/>
        </w:rPr>
        <w:t>s</w:t>
      </w:r>
      <w:r w:rsidRPr="00830F53">
        <w:rPr>
          <w:rFonts w:ascii="Arial" w:hAnsi="Arial" w:cs="Arial"/>
          <w:sz w:val="22"/>
          <w:szCs w:val="22"/>
        </w:rPr>
        <w:t xml:space="preserve"> tecnología</w:t>
      </w:r>
      <w:r w:rsidR="00006270">
        <w:rPr>
          <w:rFonts w:ascii="Arial" w:hAnsi="Arial" w:cs="Arial"/>
          <w:sz w:val="22"/>
          <w:szCs w:val="22"/>
        </w:rPr>
        <w:t>s</w:t>
      </w:r>
      <w:r w:rsidRPr="00830F53">
        <w:rPr>
          <w:rFonts w:ascii="Arial" w:hAnsi="Arial" w:cs="Arial"/>
          <w:sz w:val="22"/>
          <w:szCs w:val="22"/>
        </w:rPr>
        <w:t xml:space="preserve"> adecuada</w:t>
      </w:r>
      <w:r w:rsidR="00006270">
        <w:rPr>
          <w:rFonts w:ascii="Arial" w:hAnsi="Arial" w:cs="Arial"/>
          <w:sz w:val="22"/>
          <w:szCs w:val="22"/>
        </w:rPr>
        <w:t>s</w:t>
      </w:r>
      <w:r w:rsidRPr="00830F53">
        <w:rPr>
          <w:rFonts w:ascii="Arial" w:hAnsi="Arial" w:cs="Arial"/>
          <w:sz w:val="22"/>
          <w:szCs w:val="22"/>
        </w:rPr>
        <w:t xml:space="preserve"> para </w:t>
      </w:r>
      <w:del w:id="396" w:author="Lanix_XP" w:date="2014-06-13T13:51:00Z">
        <w:r w:rsidRPr="00830F53" w:rsidDel="00A464C3">
          <w:rPr>
            <w:rFonts w:ascii="Arial" w:hAnsi="Arial" w:cs="Arial"/>
            <w:sz w:val="22"/>
            <w:szCs w:val="22"/>
          </w:rPr>
          <w:delText xml:space="preserve">ser </w:delText>
        </w:r>
      </w:del>
      <w:r w:rsidR="00C45EEE" w:rsidRPr="00830F53">
        <w:rPr>
          <w:rFonts w:ascii="Arial" w:hAnsi="Arial" w:cs="Arial"/>
          <w:sz w:val="22"/>
          <w:szCs w:val="22"/>
        </w:rPr>
        <w:t>utiliza</w:t>
      </w:r>
      <w:ins w:id="397" w:author="Lanix_XP" w:date="2014-06-13T13:51:00Z">
        <w:r w:rsidR="00A464C3">
          <w:rPr>
            <w:rFonts w:ascii="Arial" w:hAnsi="Arial" w:cs="Arial"/>
            <w:sz w:val="22"/>
            <w:szCs w:val="22"/>
          </w:rPr>
          <w:t>rse en qué?</w:t>
        </w:r>
      </w:ins>
      <w:del w:id="398" w:author="Lanix_XP" w:date="2014-06-13T13:51:00Z">
        <w:r w:rsidRPr="00830F53" w:rsidDel="00A464C3">
          <w:rPr>
            <w:rFonts w:ascii="Arial" w:hAnsi="Arial" w:cs="Arial"/>
            <w:sz w:val="22"/>
            <w:szCs w:val="22"/>
          </w:rPr>
          <w:delText>da</w:delText>
        </w:r>
        <w:r w:rsidR="00006270" w:rsidDel="00A464C3">
          <w:rPr>
            <w:rFonts w:ascii="Arial" w:hAnsi="Arial" w:cs="Arial"/>
            <w:sz w:val="22"/>
            <w:szCs w:val="22"/>
          </w:rPr>
          <w:delText>s</w:delText>
        </w:r>
        <w:r w:rsidRPr="00830F53" w:rsidDel="00A464C3">
          <w:rPr>
            <w:rFonts w:ascii="Arial" w:hAnsi="Arial" w:cs="Arial"/>
            <w:sz w:val="22"/>
            <w:szCs w:val="22"/>
          </w:rPr>
          <w:delText xml:space="preserve"> en el avance que ya se tenía</w:delText>
        </w:r>
      </w:del>
      <w:r w:rsidRPr="00830F53">
        <w:rPr>
          <w:rFonts w:ascii="Arial" w:hAnsi="Arial" w:cs="Arial"/>
          <w:sz w:val="22"/>
          <w:szCs w:val="22"/>
        </w:rPr>
        <w:t>, tomando en cuenta que se buscaba hacer no s</w:t>
      </w:r>
      <w:ins w:id="399" w:author="Lanix_XP" w:date="2014-06-13T13:51:00Z">
        <w:r w:rsidR="00A464C3">
          <w:rPr>
            <w:rFonts w:ascii="Arial" w:hAnsi="Arial" w:cs="Arial"/>
            <w:sz w:val="22"/>
            <w:szCs w:val="22"/>
          </w:rPr>
          <w:t>ó</w:t>
        </w:r>
      </w:ins>
      <w:del w:id="400" w:author="Lanix_XP" w:date="2014-06-13T13:51:00Z">
        <w:r w:rsidRPr="00830F53" w:rsidDel="00A464C3">
          <w:rPr>
            <w:rFonts w:ascii="Arial" w:hAnsi="Arial" w:cs="Arial"/>
            <w:sz w:val="22"/>
            <w:szCs w:val="22"/>
          </w:rPr>
          <w:delText>o</w:delText>
        </w:r>
      </w:del>
      <w:r w:rsidRPr="00830F53">
        <w:rPr>
          <w:rFonts w:ascii="Arial" w:hAnsi="Arial" w:cs="Arial"/>
          <w:sz w:val="22"/>
          <w:szCs w:val="22"/>
        </w:rPr>
        <w:t xml:space="preserve">lo </w:t>
      </w:r>
      <w:ins w:id="401" w:author="Lanix_XP" w:date="2014-06-13T13:51:00Z">
        <w:r w:rsidR="00A464C3">
          <w:rPr>
            <w:rFonts w:ascii="Arial" w:hAnsi="Arial" w:cs="Arial"/>
            <w:sz w:val="22"/>
            <w:szCs w:val="22"/>
          </w:rPr>
          <w:t xml:space="preserve">más </w:t>
        </w:r>
      </w:ins>
      <w:r w:rsidRPr="00830F53">
        <w:rPr>
          <w:rFonts w:ascii="Arial" w:hAnsi="Arial" w:cs="Arial"/>
          <w:sz w:val="22"/>
          <w:szCs w:val="22"/>
        </w:rPr>
        <w:t>funcional el sistema</w:t>
      </w:r>
      <w:ins w:id="402" w:author="Lanix_XP" w:date="2014-06-13T13:51:00Z">
        <w:r w:rsidR="00A464C3">
          <w:rPr>
            <w:rFonts w:ascii="Arial" w:hAnsi="Arial" w:cs="Arial"/>
            <w:sz w:val="22"/>
            <w:szCs w:val="22"/>
          </w:rPr>
          <w:t xml:space="preserve"> PIAC?</w:t>
        </w:r>
      </w:ins>
      <w:r w:rsidRPr="00830F53">
        <w:rPr>
          <w:rFonts w:ascii="Arial" w:hAnsi="Arial" w:cs="Arial"/>
          <w:sz w:val="22"/>
          <w:szCs w:val="22"/>
        </w:rPr>
        <w:t xml:space="preserve">, sino dotarlo de ciertas características, específicamente relacionadas con la interfaz gráfica </w:t>
      </w:r>
      <w:r w:rsidR="00C45EEE" w:rsidRPr="00830F53">
        <w:rPr>
          <w:rFonts w:ascii="Arial" w:hAnsi="Arial" w:cs="Arial"/>
          <w:sz w:val="22"/>
          <w:szCs w:val="22"/>
        </w:rPr>
        <w:t>de usuario, intentando hacer</w:t>
      </w:r>
      <w:ins w:id="403" w:author="Lanix_XP" w:date="2014-06-13T13:52:00Z">
        <w:r w:rsidR="00A464C3">
          <w:rPr>
            <w:rFonts w:ascii="Arial" w:hAnsi="Arial" w:cs="Arial"/>
            <w:sz w:val="22"/>
            <w:szCs w:val="22"/>
          </w:rPr>
          <w:t>lo más ligero</w:t>
        </w:r>
      </w:ins>
      <w:del w:id="404" w:author="Lanix_XP" w:date="2014-06-13T13:52:00Z">
        <w:r w:rsidR="00C45EEE" w:rsidRPr="00830F53" w:rsidDel="00A464C3">
          <w:rPr>
            <w:rFonts w:ascii="Arial" w:hAnsi="Arial" w:cs="Arial"/>
            <w:sz w:val="22"/>
            <w:szCs w:val="22"/>
          </w:rPr>
          <w:delText xml:space="preserve"> a é</w:delText>
        </w:r>
        <w:r w:rsidRPr="00830F53" w:rsidDel="00A464C3">
          <w:rPr>
            <w:rFonts w:ascii="Arial" w:hAnsi="Arial" w:cs="Arial"/>
            <w:sz w:val="22"/>
            <w:szCs w:val="22"/>
          </w:rPr>
          <w:delText xml:space="preserve">sta </w:delText>
        </w:r>
        <w:r w:rsidR="00C45EEE" w:rsidRPr="00830F53" w:rsidDel="00A464C3">
          <w:rPr>
            <w:rFonts w:ascii="Arial" w:hAnsi="Arial" w:cs="Arial"/>
            <w:sz w:val="22"/>
            <w:szCs w:val="22"/>
          </w:rPr>
          <w:delText xml:space="preserve">más </w:delText>
        </w:r>
        <w:r w:rsidRPr="00830F53" w:rsidDel="00A464C3">
          <w:rPr>
            <w:rFonts w:ascii="Arial" w:hAnsi="Arial" w:cs="Arial"/>
            <w:sz w:val="22"/>
            <w:szCs w:val="22"/>
          </w:rPr>
          <w:delText>ligera</w:delText>
        </w:r>
      </w:del>
      <w:r w:rsidRPr="00830F53">
        <w:rPr>
          <w:rFonts w:ascii="Arial" w:hAnsi="Arial" w:cs="Arial"/>
          <w:sz w:val="22"/>
          <w:szCs w:val="22"/>
        </w:rPr>
        <w:t>, dinámic</w:t>
      </w:r>
      <w:ins w:id="405" w:author="Lanix_XP" w:date="2014-06-13T13:52:00Z">
        <w:r w:rsidR="00A464C3">
          <w:rPr>
            <w:rFonts w:ascii="Arial" w:hAnsi="Arial" w:cs="Arial"/>
            <w:sz w:val="22"/>
            <w:szCs w:val="22"/>
          </w:rPr>
          <w:t>o</w:t>
        </w:r>
      </w:ins>
      <w:del w:id="406" w:author="Lanix_XP" w:date="2014-06-13T13:52:00Z">
        <w:r w:rsidRPr="00830F53" w:rsidDel="00A464C3">
          <w:rPr>
            <w:rFonts w:ascii="Arial" w:hAnsi="Arial" w:cs="Arial"/>
            <w:sz w:val="22"/>
            <w:szCs w:val="22"/>
          </w:rPr>
          <w:delText>a</w:delText>
        </w:r>
      </w:del>
      <w:r w:rsidRPr="00830F53">
        <w:rPr>
          <w:rFonts w:ascii="Arial" w:hAnsi="Arial" w:cs="Arial"/>
          <w:sz w:val="22"/>
          <w:szCs w:val="22"/>
        </w:rPr>
        <w:t xml:space="preserve"> e interactiv</w:t>
      </w:r>
      <w:ins w:id="407" w:author="Lanix_XP" w:date="2014-06-13T13:52:00Z">
        <w:r w:rsidR="00A464C3">
          <w:rPr>
            <w:rFonts w:ascii="Arial" w:hAnsi="Arial" w:cs="Arial"/>
            <w:sz w:val="22"/>
            <w:szCs w:val="22"/>
          </w:rPr>
          <w:t>o</w:t>
        </w:r>
      </w:ins>
      <w:del w:id="408" w:author="Lanix_XP" w:date="2014-06-13T13:52:00Z">
        <w:r w:rsidRPr="00830F53" w:rsidDel="00A464C3">
          <w:rPr>
            <w:rFonts w:ascii="Arial" w:hAnsi="Arial" w:cs="Arial"/>
            <w:sz w:val="22"/>
            <w:szCs w:val="22"/>
          </w:rPr>
          <w:delText>a</w:delText>
        </w:r>
      </w:del>
      <w:r w:rsidRPr="00830F53">
        <w:rPr>
          <w:rFonts w:ascii="Arial" w:hAnsi="Arial" w:cs="Arial"/>
          <w:sz w:val="22"/>
          <w:szCs w:val="22"/>
        </w:rPr>
        <w:t xml:space="preserve">, </w:t>
      </w:r>
      <w:ins w:id="409" w:author="Lanix_XP" w:date="2014-06-13T13:52:00Z">
        <w:r w:rsidR="00A464C3">
          <w:rPr>
            <w:rFonts w:ascii="Arial" w:hAnsi="Arial" w:cs="Arial"/>
            <w:sz w:val="22"/>
            <w:szCs w:val="22"/>
          </w:rPr>
          <w:t xml:space="preserve">convirtiéndolo así en </w:t>
        </w:r>
      </w:ins>
      <w:del w:id="410" w:author="Lanix_XP" w:date="2014-06-13T13:52:00Z">
        <w:r w:rsidRPr="00830F53" w:rsidDel="00A464C3">
          <w:rPr>
            <w:rFonts w:ascii="Arial" w:hAnsi="Arial" w:cs="Arial"/>
            <w:sz w:val="22"/>
            <w:szCs w:val="22"/>
          </w:rPr>
          <w:delText xml:space="preserve">permitiendo ser realmente </w:delText>
        </w:r>
      </w:del>
      <w:r w:rsidRPr="00830F53">
        <w:rPr>
          <w:rFonts w:ascii="Arial" w:hAnsi="Arial" w:cs="Arial"/>
          <w:sz w:val="22"/>
          <w:szCs w:val="22"/>
        </w:rPr>
        <w:t xml:space="preserve">una herramienta de aprendizaje que </w:t>
      </w:r>
      <w:del w:id="411" w:author="Lanix_XP" w:date="2014-06-13T13:53:00Z">
        <w:r w:rsidRPr="00830F53" w:rsidDel="00A464C3">
          <w:rPr>
            <w:rFonts w:ascii="Arial" w:hAnsi="Arial" w:cs="Arial"/>
            <w:sz w:val="22"/>
            <w:szCs w:val="22"/>
          </w:rPr>
          <w:delText xml:space="preserve">pueda llegar a ser </w:delText>
        </w:r>
      </w:del>
      <w:r w:rsidRPr="00830F53">
        <w:rPr>
          <w:rFonts w:ascii="Arial" w:hAnsi="Arial" w:cs="Arial"/>
          <w:sz w:val="22"/>
          <w:szCs w:val="22"/>
        </w:rPr>
        <w:t>útil para</w:t>
      </w:r>
      <w:r w:rsidR="00C45EEE" w:rsidRPr="00830F53">
        <w:rPr>
          <w:rFonts w:ascii="Arial" w:hAnsi="Arial" w:cs="Arial"/>
          <w:sz w:val="22"/>
          <w:szCs w:val="22"/>
        </w:rPr>
        <w:t xml:space="preserve"> </w:t>
      </w:r>
      <w:ins w:id="412" w:author="Lanix_XP" w:date="2014-06-13T13:53:00Z">
        <w:r w:rsidR="00A464C3">
          <w:rPr>
            <w:rFonts w:ascii="Arial" w:hAnsi="Arial" w:cs="Arial"/>
            <w:sz w:val="22"/>
            <w:szCs w:val="22"/>
          </w:rPr>
          <w:t xml:space="preserve">apoyar en </w:t>
        </w:r>
      </w:ins>
      <w:r w:rsidR="00C45EEE" w:rsidRPr="00830F53">
        <w:rPr>
          <w:rFonts w:ascii="Arial" w:hAnsi="Arial" w:cs="Arial"/>
          <w:sz w:val="22"/>
          <w:szCs w:val="22"/>
        </w:rPr>
        <w:t>la impartición de materias de C</w:t>
      </w:r>
      <w:r w:rsidRPr="00830F53">
        <w:rPr>
          <w:rFonts w:ascii="Arial" w:hAnsi="Arial" w:cs="Arial"/>
          <w:sz w:val="22"/>
          <w:szCs w:val="22"/>
        </w:rPr>
        <w:t xml:space="preserve">álculo. </w:t>
      </w:r>
    </w:p>
    <w:p w:rsidR="00CB4024" w:rsidRPr="00830F53" w:rsidRDefault="00CB4024" w:rsidP="00290FD6">
      <w:pPr>
        <w:spacing w:line="360" w:lineRule="auto"/>
        <w:jc w:val="both"/>
        <w:rPr>
          <w:rFonts w:ascii="Arial" w:hAnsi="Arial" w:cs="Arial"/>
          <w:sz w:val="22"/>
          <w:szCs w:val="22"/>
        </w:rPr>
      </w:pPr>
    </w:p>
    <w:p w:rsidR="007865FC" w:rsidRPr="00830F53" w:rsidRDefault="00CB4024" w:rsidP="009E2662">
      <w:pPr>
        <w:pStyle w:val="Ttulo2"/>
        <w:rPr>
          <w:rFonts w:ascii="Arial" w:hAnsi="Arial" w:cs="Arial"/>
          <w:i/>
          <w:color w:val="auto"/>
          <w:sz w:val="22"/>
          <w:szCs w:val="22"/>
        </w:rPr>
      </w:pPr>
      <w:bookmarkStart w:id="413" w:name="_Toc389243584"/>
      <w:r w:rsidRPr="00830F53">
        <w:rPr>
          <w:rFonts w:ascii="Arial" w:hAnsi="Arial" w:cs="Arial"/>
          <w:i/>
          <w:color w:val="auto"/>
          <w:sz w:val="24"/>
          <w:szCs w:val="24"/>
        </w:rPr>
        <w:t>Características Tecnológicas</w:t>
      </w:r>
      <w:bookmarkEnd w:id="413"/>
    </w:p>
    <w:p w:rsidR="003418D4" w:rsidRDefault="007865FC" w:rsidP="00290FD6">
      <w:pPr>
        <w:spacing w:line="360" w:lineRule="auto"/>
        <w:jc w:val="both"/>
        <w:rPr>
          <w:rFonts w:ascii="Arial" w:hAnsi="Arial" w:cs="Arial"/>
          <w:sz w:val="22"/>
          <w:szCs w:val="22"/>
        </w:rPr>
      </w:pPr>
      <w:r w:rsidRPr="00830F53">
        <w:rPr>
          <w:rFonts w:ascii="Arial" w:hAnsi="Arial" w:cs="Arial"/>
          <w:sz w:val="22"/>
          <w:szCs w:val="22"/>
        </w:rPr>
        <w:tab/>
      </w:r>
    </w:p>
    <w:p w:rsidR="007865FC" w:rsidRPr="003418D4" w:rsidRDefault="007865FC" w:rsidP="003418D4">
      <w:pPr>
        <w:spacing w:line="360" w:lineRule="auto"/>
        <w:ind w:firstLine="708"/>
        <w:jc w:val="both"/>
        <w:rPr>
          <w:rFonts w:ascii="Arial" w:hAnsi="Arial" w:cs="Arial"/>
          <w:sz w:val="22"/>
          <w:szCs w:val="22"/>
        </w:rPr>
      </w:pPr>
      <w:r w:rsidRPr="003418D4">
        <w:rPr>
          <w:rFonts w:ascii="Arial" w:hAnsi="Arial" w:cs="Arial"/>
          <w:sz w:val="22"/>
          <w:szCs w:val="22"/>
        </w:rPr>
        <w:t xml:space="preserve">Para este análisis se consideraron </w:t>
      </w:r>
      <w:r w:rsidR="00CB4024" w:rsidRPr="003418D4">
        <w:rPr>
          <w:rFonts w:ascii="Arial" w:hAnsi="Arial" w:cs="Arial"/>
          <w:sz w:val="22"/>
          <w:szCs w:val="22"/>
        </w:rPr>
        <w:t>varias</w:t>
      </w:r>
      <w:r w:rsidRPr="003418D4">
        <w:rPr>
          <w:rFonts w:ascii="Arial" w:hAnsi="Arial" w:cs="Arial"/>
          <w:sz w:val="22"/>
          <w:szCs w:val="22"/>
        </w:rPr>
        <w:t xml:space="preserve"> tecnologías posibles a utilizar en ambiente Web:</w:t>
      </w:r>
    </w:p>
    <w:p w:rsidR="007865FC" w:rsidRPr="00830F53" w:rsidRDefault="007865FC" w:rsidP="00290FD6">
      <w:pPr>
        <w:spacing w:line="360" w:lineRule="auto"/>
        <w:jc w:val="both"/>
        <w:rPr>
          <w:rFonts w:ascii="Arial" w:hAnsi="Arial" w:cs="Arial"/>
          <w:sz w:val="22"/>
          <w:szCs w:val="22"/>
        </w:rPr>
      </w:pPr>
      <w:r w:rsidRPr="00830F53">
        <w:rPr>
          <w:rFonts w:ascii="Arial" w:hAnsi="Arial" w:cs="Arial"/>
          <w:sz w:val="22"/>
          <w:szCs w:val="22"/>
        </w:rPr>
        <w:lastRenderedPageBreak/>
        <w:tab/>
      </w:r>
    </w:p>
    <w:p w:rsidR="007865FC" w:rsidRPr="00830F53" w:rsidRDefault="007865FC" w:rsidP="00290FD6">
      <w:pPr>
        <w:spacing w:line="360" w:lineRule="auto"/>
        <w:jc w:val="both"/>
        <w:rPr>
          <w:rFonts w:ascii="Arial" w:hAnsi="Arial" w:cs="Arial"/>
          <w:sz w:val="22"/>
          <w:szCs w:val="22"/>
        </w:rPr>
      </w:pPr>
      <w:r w:rsidRPr="00830F53">
        <w:rPr>
          <w:rFonts w:ascii="Arial" w:hAnsi="Arial" w:cs="Arial"/>
          <w:sz w:val="22"/>
          <w:szCs w:val="22"/>
        </w:rPr>
        <w:tab/>
        <w:t xml:space="preserve">Applet: Aunque la más </w:t>
      </w:r>
      <w:ins w:id="414" w:author="Lanix_XP" w:date="2014-06-13T13:58:00Z">
        <w:r w:rsidR="003F3C0D">
          <w:rPr>
            <w:rFonts w:ascii="Arial" w:hAnsi="Arial" w:cs="Arial"/>
            <w:sz w:val="22"/>
            <w:szCs w:val="22"/>
          </w:rPr>
          <w:t>antigua</w:t>
        </w:r>
      </w:ins>
      <w:del w:id="415" w:author="Lanix_XP" w:date="2014-06-13T13:58:00Z">
        <w:r w:rsidRPr="00830F53" w:rsidDel="003F3C0D">
          <w:rPr>
            <w:rFonts w:ascii="Arial" w:hAnsi="Arial" w:cs="Arial"/>
            <w:sz w:val="22"/>
            <w:szCs w:val="22"/>
          </w:rPr>
          <w:delText>vieja</w:delText>
        </w:r>
      </w:del>
      <w:r w:rsidRPr="00830F53">
        <w:rPr>
          <w:rFonts w:ascii="Arial" w:hAnsi="Arial" w:cs="Arial"/>
          <w:sz w:val="22"/>
          <w:szCs w:val="22"/>
        </w:rPr>
        <w:t xml:space="preserve"> de todas las tecnologías contempladas, fue necesario darle cierta importancia, debido a que originalmente el proyecto </w:t>
      </w:r>
      <w:ins w:id="416" w:author="Lanix_XP" w:date="2014-06-13T13:59:00Z">
        <w:r w:rsidR="003F3C0D">
          <w:rPr>
            <w:rFonts w:ascii="Arial" w:hAnsi="Arial" w:cs="Arial"/>
            <w:sz w:val="22"/>
            <w:szCs w:val="22"/>
          </w:rPr>
          <w:t>de PIAC?</w:t>
        </w:r>
      </w:ins>
      <w:del w:id="417" w:author="Lanix_XP" w:date="2014-06-13T13:59:00Z">
        <w:r w:rsidRPr="00830F53" w:rsidDel="003F3C0D">
          <w:rPr>
            <w:rFonts w:ascii="Arial" w:hAnsi="Arial" w:cs="Arial"/>
            <w:sz w:val="22"/>
            <w:szCs w:val="22"/>
          </w:rPr>
          <w:delText>fue creado</w:delText>
        </w:r>
      </w:del>
      <w:ins w:id="418" w:author="Lanix_XP" w:date="2014-06-13T13:59:00Z">
        <w:r w:rsidR="003F3C0D">
          <w:rPr>
            <w:rFonts w:ascii="Arial" w:hAnsi="Arial" w:cs="Arial"/>
            <w:sz w:val="22"/>
            <w:szCs w:val="22"/>
          </w:rPr>
          <w:t>se creó</w:t>
        </w:r>
      </w:ins>
      <w:r w:rsidRPr="00830F53">
        <w:rPr>
          <w:rFonts w:ascii="Arial" w:hAnsi="Arial" w:cs="Arial"/>
          <w:sz w:val="22"/>
          <w:szCs w:val="22"/>
        </w:rPr>
        <w:t xml:space="preserve"> usando las applets de java, y se requirió en determinado momento, tomar la decisión de seguir con esta tecnología o desecharla para aprovechar así las nuevas tecnologías orientadas hacia la Web 2.0.</w:t>
      </w:r>
    </w:p>
    <w:p w:rsidR="007865FC" w:rsidRPr="00830F53" w:rsidRDefault="007865FC" w:rsidP="00290FD6">
      <w:pPr>
        <w:spacing w:line="360" w:lineRule="auto"/>
        <w:jc w:val="both"/>
        <w:rPr>
          <w:rFonts w:ascii="Arial" w:hAnsi="Arial" w:cs="Arial"/>
          <w:sz w:val="22"/>
          <w:szCs w:val="22"/>
        </w:rPr>
      </w:pPr>
    </w:p>
    <w:p w:rsidR="007865FC" w:rsidRPr="00830F53" w:rsidRDefault="007865FC" w:rsidP="00290FD6">
      <w:pPr>
        <w:spacing w:line="360" w:lineRule="auto"/>
        <w:jc w:val="both"/>
        <w:rPr>
          <w:rFonts w:ascii="Arial" w:hAnsi="Arial" w:cs="Arial"/>
          <w:sz w:val="22"/>
          <w:szCs w:val="22"/>
        </w:rPr>
      </w:pPr>
      <w:r w:rsidRPr="00830F53">
        <w:rPr>
          <w:rFonts w:ascii="Arial" w:hAnsi="Arial" w:cs="Arial"/>
          <w:sz w:val="22"/>
          <w:szCs w:val="22"/>
        </w:rPr>
        <w:tab/>
        <w:t>Flash: debido a la facilidad de desarrollar animaciones y entornos gráficos, esta plataforma tom</w:t>
      </w:r>
      <w:del w:id="419" w:author="Lanix_XP" w:date="2014-06-13T13:59:00Z">
        <w:r w:rsidRPr="00830F53" w:rsidDel="003F3C0D">
          <w:rPr>
            <w:rFonts w:ascii="Arial" w:hAnsi="Arial" w:cs="Arial"/>
            <w:sz w:val="22"/>
            <w:szCs w:val="22"/>
          </w:rPr>
          <w:delText>o</w:delText>
        </w:r>
      </w:del>
      <w:ins w:id="420" w:author="Lanix_XP" w:date="2014-06-13T13:59:00Z">
        <w:r w:rsidR="003F3C0D">
          <w:rPr>
            <w:rFonts w:ascii="Arial" w:hAnsi="Arial" w:cs="Arial"/>
            <w:sz w:val="22"/>
            <w:szCs w:val="22"/>
          </w:rPr>
          <w:t>ó</w:t>
        </w:r>
      </w:ins>
      <w:r w:rsidRPr="00830F53">
        <w:rPr>
          <w:rFonts w:ascii="Arial" w:hAnsi="Arial" w:cs="Arial"/>
          <w:sz w:val="22"/>
          <w:szCs w:val="22"/>
        </w:rPr>
        <w:t xml:space="preserve"> mucha importancia para hacer la decisión final al pensar en los requerimientos gráficos solicitados para el proyecto.</w:t>
      </w:r>
    </w:p>
    <w:p w:rsidR="007865FC" w:rsidRPr="00830F53" w:rsidRDefault="007865FC" w:rsidP="00290FD6">
      <w:pPr>
        <w:spacing w:line="360" w:lineRule="auto"/>
        <w:jc w:val="both"/>
        <w:rPr>
          <w:rFonts w:ascii="Arial" w:hAnsi="Arial" w:cs="Arial"/>
          <w:sz w:val="22"/>
          <w:szCs w:val="22"/>
        </w:rPr>
      </w:pPr>
    </w:p>
    <w:p w:rsidR="007865FC" w:rsidRPr="00830F53" w:rsidRDefault="007865FC" w:rsidP="00290FD6">
      <w:pPr>
        <w:spacing w:line="360" w:lineRule="auto"/>
        <w:jc w:val="both"/>
        <w:rPr>
          <w:rFonts w:ascii="Arial" w:hAnsi="Arial" w:cs="Arial"/>
          <w:sz w:val="22"/>
          <w:szCs w:val="22"/>
        </w:rPr>
      </w:pPr>
      <w:r w:rsidRPr="00830F53">
        <w:rPr>
          <w:rFonts w:ascii="Arial" w:hAnsi="Arial" w:cs="Arial"/>
          <w:sz w:val="22"/>
          <w:szCs w:val="22"/>
        </w:rPr>
        <w:tab/>
        <w:t>AJAX: tomando en</w:t>
      </w:r>
      <w:ins w:id="421" w:author="Lanix_XP" w:date="2014-06-13T13:59:00Z">
        <w:r w:rsidR="003F3C0D">
          <w:rPr>
            <w:rFonts w:ascii="Arial" w:hAnsi="Arial" w:cs="Arial"/>
            <w:sz w:val="22"/>
            <w:szCs w:val="22"/>
          </w:rPr>
          <w:t xml:space="preserve"> </w:t>
        </w:r>
      </w:ins>
      <w:r w:rsidRPr="00830F53">
        <w:rPr>
          <w:rFonts w:ascii="Arial" w:hAnsi="Arial" w:cs="Arial"/>
          <w:sz w:val="22"/>
          <w:szCs w:val="22"/>
        </w:rPr>
        <w:t xml:space="preserve">cuenta que esta tecnología </w:t>
      </w:r>
      <w:r w:rsidR="004F4C21" w:rsidRPr="00830F53">
        <w:rPr>
          <w:rFonts w:ascii="Arial" w:hAnsi="Arial" w:cs="Arial"/>
          <w:sz w:val="22"/>
          <w:szCs w:val="22"/>
        </w:rPr>
        <w:t>está</w:t>
      </w:r>
      <w:r w:rsidRPr="00830F53">
        <w:rPr>
          <w:rFonts w:ascii="Arial" w:hAnsi="Arial" w:cs="Arial"/>
          <w:sz w:val="22"/>
          <w:szCs w:val="22"/>
        </w:rPr>
        <w:t xml:space="preserve"> en pleno apogeo en el desarrollo de </w:t>
      </w:r>
      <w:r w:rsidR="004F4C21" w:rsidRPr="00830F53">
        <w:rPr>
          <w:rFonts w:ascii="Arial" w:hAnsi="Arial" w:cs="Arial"/>
          <w:sz w:val="22"/>
          <w:szCs w:val="22"/>
        </w:rPr>
        <w:t>páginas</w:t>
      </w:r>
      <w:r w:rsidRPr="00830F53">
        <w:rPr>
          <w:rFonts w:ascii="Arial" w:hAnsi="Arial" w:cs="Arial"/>
          <w:sz w:val="22"/>
          <w:szCs w:val="22"/>
        </w:rPr>
        <w:t xml:space="preserve"> Web, especialmente enfocadas a la Web 2.0, se pensó fuertemente en utilizar</w:t>
      </w:r>
      <w:r w:rsidR="004F4C21" w:rsidRPr="00830F53">
        <w:rPr>
          <w:rFonts w:ascii="Arial" w:hAnsi="Arial" w:cs="Arial"/>
          <w:sz w:val="22"/>
          <w:szCs w:val="22"/>
        </w:rPr>
        <w:t xml:space="preserve"> esta tecnología a través de la librería gratuita jQuery, dado a la capacidad de hacer aplicaciones ligeras y atractivas haciendo uso exclusivamente del lenguaje de JavaScript.</w:t>
      </w:r>
      <w:r w:rsidR="004F4C21" w:rsidRPr="00830F53">
        <w:rPr>
          <w:rFonts w:ascii="Arial" w:hAnsi="Arial" w:cs="Arial"/>
          <w:sz w:val="22"/>
          <w:szCs w:val="22"/>
        </w:rPr>
        <w:tab/>
      </w:r>
    </w:p>
    <w:p w:rsidR="004F4C21" w:rsidRPr="00830F53" w:rsidRDefault="004F4C21" w:rsidP="00290FD6">
      <w:pPr>
        <w:spacing w:line="360" w:lineRule="auto"/>
        <w:jc w:val="both"/>
        <w:rPr>
          <w:rFonts w:ascii="Arial" w:hAnsi="Arial" w:cs="Arial"/>
          <w:sz w:val="22"/>
          <w:szCs w:val="22"/>
        </w:rPr>
      </w:pPr>
    </w:p>
    <w:p w:rsidR="004F4C21" w:rsidRPr="00830F53" w:rsidRDefault="004F4C21" w:rsidP="00290FD6">
      <w:pPr>
        <w:spacing w:line="360" w:lineRule="auto"/>
        <w:jc w:val="both"/>
        <w:rPr>
          <w:rFonts w:ascii="Arial" w:hAnsi="Arial" w:cs="Arial"/>
          <w:sz w:val="22"/>
          <w:szCs w:val="22"/>
        </w:rPr>
      </w:pPr>
      <w:r w:rsidRPr="00830F53">
        <w:rPr>
          <w:rFonts w:ascii="Arial" w:hAnsi="Arial" w:cs="Arial"/>
          <w:sz w:val="22"/>
          <w:szCs w:val="22"/>
        </w:rPr>
        <w:tab/>
        <w:t xml:space="preserve">La decisión final </w:t>
      </w:r>
      <w:del w:id="422" w:author="Lanix_XP" w:date="2014-06-13T14:00:00Z">
        <w:r w:rsidRPr="00830F53" w:rsidDel="003F3C0D">
          <w:rPr>
            <w:rFonts w:ascii="Arial" w:hAnsi="Arial" w:cs="Arial"/>
            <w:sz w:val="22"/>
            <w:szCs w:val="22"/>
          </w:rPr>
          <w:delText xml:space="preserve">fue hecha </w:delText>
        </w:r>
      </w:del>
      <w:ins w:id="423" w:author="Lanix_XP" w:date="2014-06-13T14:00:00Z">
        <w:r w:rsidR="003F3C0D">
          <w:rPr>
            <w:rFonts w:ascii="Arial" w:hAnsi="Arial" w:cs="Arial"/>
            <w:sz w:val="22"/>
            <w:szCs w:val="22"/>
          </w:rPr>
          <w:t xml:space="preserve">se tomó </w:t>
        </w:r>
      </w:ins>
      <w:r w:rsidRPr="00830F53">
        <w:rPr>
          <w:rFonts w:ascii="Arial" w:hAnsi="Arial" w:cs="Arial"/>
          <w:sz w:val="22"/>
          <w:szCs w:val="22"/>
        </w:rPr>
        <w:t>después de compara</w:t>
      </w:r>
      <w:r w:rsidR="00DA4087" w:rsidRPr="00830F53">
        <w:rPr>
          <w:rFonts w:ascii="Arial" w:hAnsi="Arial" w:cs="Arial"/>
          <w:sz w:val="22"/>
          <w:szCs w:val="22"/>
        </w:rPr>
        <w:t>r</w:t>
      </w:r>
      <w:r w:rsidRPr="00830F53">
        <w:rPr>
          <w:rFonts w:ascii="Arial" w:hAnsi="Arial" w:cs="Arial"/>
          <w:sz w:val="22"/>
          <w:szCs w:val="22"/>
        </w:rPr>
        <w:t xml:space="preserve"> las características de cada una de estas tecnologías entre las cu</w:t>
      </w:r>
      <w:ins w:id="424" w:author="Lanix_XP" w:date="2014-06-13T14:00:00Z">
        <w:r w:rsidR="003F3C0D">
          <w:rPr>
            <w:rFonts w:ascii="Arial" w:hAnsi="Arial" w:cs="Arial"/>
            <w:sz w:val="22"/>
            <w:szCs w:val="22"/>
          </w:rPr>
          <w:t>a</w:t>
        </w:r>
      </w:ins>
      <w:del w:id="425" w:author="Lanix_XP" w:date="2014-06-13T14:00:00Z">
        <w:r w:rsidRPr="00830F53" w:rsidDel="003F3C0D">
          <w:rPr>
            <w:rFonts w:ascii="Arial" w:hAnsi="Arial" w:cs="Arial"/>
            <w:sz w:val="22"/>
            <w:szCs w:val="22"/>
          </w:rPr>
          <w:delText>e</w:delText>
        </w:r>
      </w:del>
      <w:r w:rsidRPr="00830F53">
        <w:rPr>
          <w:rFonts w:ascii="Arial" w:hAnsi="Arial" w:cs="Arial"/>
          <w:sz w:val="22"/>
          <w:szCs w:val="22"/>
        </w:rPr>
        <w:t>les se encuentra</w:t>
      </w:r>
      <w:r w:rsidR="00C45EEE" w:rsidRPr="00830F53">
        <w:rPr>
          <w:rFonts w:ascii="Arial" w:hAnsi="Arial" w:cs="Arial"/>
          <w:sz w:val="22"/>
          <w:szCs w:val="22"/>
        </w:rPr>
        <w:t>n</w:t>
      </w:r>
      <w:r w:rsidRPr="00830F53">
        <w:rPr>
          <w:rFonts w:ascii="Arial" w:hAnsi="Arial" w:cs="Arial"/>
          <w:sz w:val="22"/>
          <w:szCs w:val="22"/>
        </w:rPr>
        <w:t xml:space="preserve"> las siguientes:</w:t>
      </w:r>
    </w:p>
    <w:p w:rsidR="004F4C21" w:rsidRPr="00830F53" w:rsidRDefault="004F4C21" w:rsidP="00290FD6">
      <w:pPr>
        <w:spacing w:line="360" w:lineRule="auto"/>
        <w:jc w:val="both"/>
        <w:rPr>
          <w:rFonts w:ascii="Arial" w:hAnsi="Arial" w:cs="Arial"/>
          <w:sz w:val="22"/>
          <w:szCs w:val="22"/>
        </w:rPr>
      </w:pPr>
    </w:p>
    <w:p w:rsidR="004F4C21" w:rsidRPr="00830F53" w:rsidRDefault="004F4C21" w:rsidP="00290FD6">
      <w:pPr>
        <w:spacing w:line="360" w:lineRule="auto"/>
        <w:jc w:val="both"/>
        <w:rPr>
          <w:rFonts w:ascii="Arial" w:hAnsi="Arial" w:cs="Arial"/>
          <w:sz w:val="22"/>
          <w:szCs w:val="22"/>
        </w:rPr>
      </w:pPr>
      <w:r w:rsidRPr="00830F53">
        <w:rPr>
          <w:rFonts w:ascii="Arial" w:hAnsi="Arial" w:cs="Arial"/>
          <w:sz w:val="22"/>
          <w:szCs w:val="22"/>
        </w:rPr>
        <w:tab/>
        <w:t>Applets: es un componente de una aplicación que se ejecuta en el contexto de otro programa, por ejemplo</w:t>
      </w:r>
      <w:ins w:id="426" w:author="Lanix_XP" w:date="2014-06-13T14:00:00Z">
        <w:r w:rsidR="003F3C0D">
          <w:rPr>
            <w:rFonts w:ascii="Arial" w:hAnsi="Arial" w:cs="Arial"/>
            <w:sz w:val="22"/>
            <w:szCs w:val="22"/>
          </w:rPr>
          <w:t>,</w:t>
        </w:r>
      </w:ins>
      <w:r w:rsidRPr="00830F53">
        <w:rPr>
          <w:rFonts w:ascii="Arial" w:hAnsi="Arial" w:cs="Arial"/>
          <w:sz w:val="22"/>
          <w:szCs w:val="22"/>
        </w:rPr>
        <w:t xml:space="preserve"> un navegador Web. El applanet debe ejecutarse </w:t>
      </w:r>
      <w:del w:id="427" w:author="Lanix_XP" w:date="2014-06-13T14:00:00Z">
        <w:r w:rsidRPr="00830F53" w:rsidDel="003F3C0D">
          <w:rPr>
            <w:rFonts w:ascii="Arial" w:hAnsi="Arial" w:cs="Arial"/>
            <w:sz w:val="22"/>
            <w:szCs w:val="22"/>
          </w:rPr>
          <w:delText>en</w:delText>
        </w:r>
      </w:del>
      <w:r w:rsidRPr="00830F53">
        <w:rPr>
          <w:rFonts w:ascii="Arial" w:hAnsi="Arial" w:cs="Arial"/>
          <w:sz w:val="22"/>
          <w:szCs w:val="22"/>
        </w:rPr>
        <w:t xml:space="preserve"> en un contenedor, que lo proporciona un programa anfrition, mediante un plugin, o en aplicaciones como teléfonos móviles que soportan el mode</w:t>
      </w:r>
      <w:r w:rsidR="00F71FB9">
        <w:rPr>
          <w:rFonts w:ascii="Arial" w:hAnsi="Arial" w:cs="Arial"/>
          <w:sz w:val="22"/>
          <w:szCs w:val="22"/>
        </w:rPr>
        <w:t>lo de programación por “applets”.</w:t>
      </w:r>
    </w:p>
    <w:p w:rsidR="004F4C21" w:rsidRPr="00830F53" w:rsidRDefault="004F4C21" w:rsidP="00290FD6">
      <w:pPr>
        <w:spacing w:line="360" w:lineRule="auto"/>
        <w:jc w:val="both"/>
        <w:rPr>
          <w:rFonts w:ascii="Arial" w:hAnsi="Arial" w:cs="Arial"/>
          <w:sz w:val="22"/>
          <w:szCs w:val="22"/>
        </w:rPr>
      </w:pPr>
    </w:p>
    <w:p w:rsidR="004F4C21" w:rsidRPr="00830F53" w:rsidRDefault="004F4C21" w:rsidP="00290FD6">
      <w:pPr>
        <w:spacing w:line="360" w:lineRule="auto"/>
        <w:jc w:val="both"/>
        <w:rPr>
          <w:rFonts w:ascii="Arial" w:hAnsi="Arial" w:cs="Arial"/>
          <w:sz w:val="22"/>
          <w:szCs w:val="22"/>
        </w:rPr>
      </w:pPr>
      <w:r w:rsidRPr="00830F53">
        <w:rPr>
          <w:rFonts w:ascii="Arial" w:hAnsi="Arial" w:cs="Arial"/>
          <w:sz w:val="22"/>
          <w:szCs w:val="22"/>
        </w:rPr>
        <w:tab/>
        <w:t>A diferencia de un programa, un applet no puede ejecutarse de manera independiente, ofrece información gráfica y a veces interactúa con el usuario, típicamente carece de sesión y tiene privilegios de seguridad restringidos. Un applet normalmente lleva a cabo una función muy específica que carece de uso independiente</w:t>
      </w:r>
      <w:r w:rsidR="007F04B5">
        <w:rPr>
          <w:rFonts w:ascii="Arial" w:hAnsi="Arial" w:cs="Arial"/>
          <w:sz w:val="22"/>
          <w:szCs w:val="22"/>
        </w:rPr>
        <w:t xml:space="preserve"> </w:t>
      </w:r>
      <w:sdt>
        <w:sdtPr>
          <w:rPr>
            <w:rFonts w:ascii="Arial" w:hAnsi="Arial" w:cs="Arial"/>
            <w:sz w:val="22"/>
            <w:szCs w:val="22"/>
          </w:rPr>
          <w:id w:val="-1623069496"/>
          <w:citation/>
        </w:sdtPr>
        <w:sdtContent>
          <w:r w:rsidR="009020F8">
            <w:rPr>
              <w:rFonts w:ascii="Arial" w:hAnsi="Arial" w:cs="Arial"/>
              <w:sz w:val="22"/>
              <w:szCs w:val="22"/>
            </w:rPr>
            <w:fldChar w:fldCharType="begin"/>
          </w:r>
          <w:r w:rsidR="007F04B5">
            <w:rPr>
              <w:rFonts w:ascii="Arial" w:hAnsi="Arial" w:cs="Arial"/>
              <w:sz w:val="22"/>
              <w:szCs w:val="22"/>
            </w:rPr>
            <w:instrText xml:space="preserve"> CITATION Mat08 \l 2058 </w:instrText>
          </w:r>
          <w:r w:rsidR="009020F8">
            <w:rPr>
              <w:rFonts w:ascii="Arial" w:hAnsi="Arial" w:cs="Arial"/>
              <w:sz w:val="22"/>
              <w:szCs w:val="22"/>
            </w:rPr>
            <w:fldChar w:fldCharType="separate"/>
          </w:r>
          <w:r w:rsidR="00EE590A" w:rsidRPr="00EE590A">
            <w:rPr>
              <w:rFonts w:ascii="Arial" w:hAnsi="Arial" w:cs="Arial"/>
              <w:noProof/>
              <w:sz w:val="22"/>
              <w:szCs w:val="22"/>
            </w:rPr>
            <w:t>(Matos Padilla, 2008)</w:t>
          </w:r>
          <w:r w:rsidR="009020F8">
            <w:rPr>
              <w:rFonts w:ascii="Arial" w:hAnsi="Arial" w:cs="Arial"/>
              <w:sz w:val="22"/>
              <w:szCs w:val="22"/>
            </w:rPr>
            <w:fldChar w:fldCharType="end"/>
          </w:r>
        </w:sdtContent>
      </w:sdt>
      <w:r w:rsidR="007F04B5">
        <w:rPr>
          <w:rFonts w:ascii="Arial" w:hAnsi="Arial" w:cs="Arial"/>
          <w:sz w:val="22"/>
          <w:szCs w:val="22"/>
        </w:rPr>
        <w:t xml:space="preserve"> </w:t>
      </w:r>
      <w:r w:rsidRPr="00830F53">
        <w:rPr>
          <w:rFonts w:ascii="Arial" w:hAnsi="Arial" w:cs="Arial"/>
          <w:sz w:val="22"/>
          <w:szCs w:val="22"/>
        </w:rPr>
        <w:t xml:space="preserve"> </w:t>
      </w:r>
      <w:r w:rsidR="006604D4" w:rsidRPr="00830F53">
        <w:rPr>
          <w:rFonts w:ascii="Arial" w:hAnsi="Arial" w:cs="Arial"/>
          <w:sz w:val="22"/>
          <w:szCs w:val="22"/>
        </w:rPr>
        <w:t>En el apartado de apple</w:t>
      </w:r>
      <w:r w:rsidR="004578CE" w:rsidRPr="00830F53">
        <w:rPr>
          <w:rFonts w:ascii="Arial" w:hAnsi="Arial" w:cs="Arial"/>
          <w:sz w:val="22"/>
          <w:szCs w:val="22"/>
        </w:rPr>
        <w:t xml:space="preserve">ts del sitio web </w:t>
      </w:r>
      <w:del w:id="428" w:author="Lanix_XP" w:date="2014-06-13T14:01:00Z">
        <w:r w:rsidR="00F71FB9" w:rsidDel="003F3C0D">
          <w:rPr>
            <w:rFonts w:ascii="Arial" w:hAnsi="Arial" w:cs="Arial"/>
            <w:sz w:val="22"/>
            <w:szCs w:val="22"/>
          </w:rPr>
          <w:delText xml:space="preserve"> </w:delText>
        </w:r>
      </w:del>
      <w:r w:rsidR="00F71FB9">
        <w:rPr>
          <w:rFonts w:ascii="Arial" w:hAnsi="Arial" w:cs="Arial"/>
          <w:sz w:val="22"/>
          <w:szCs w:val="22"/>
        </w:rPr>
        <w:t>Os</w:t>
      </w:r>
      <w:r w:rsidR="00593C34">
        <w:rPr>
          <w:rFonts w:ascii="Arial" w:hAnsi="Arial" w:cs="Arial"/>
          <w:sz w:val="22"/>
          <w:szCs w:val="22"/>
        </w:rPr>
        <w:t>mosis Latina (2011</w:t>
      </w:r>
      <w:r w:rsidR="00444203" w:rsidRPr="00DC7754">
        <w:rPr>
          <w:rFonts w:ascii="Arial" w:hAnsi="Arial" w:cs="Arial"/>
          <w:sz w:val="22"/>
          <w:szCs w:val="22"/>
        </w:rPr>
        <w:t xml:space="preserve">) </w:t>
      </w:r>
      <w:r w:rsidR="006604D4" w:rsidRPr="00830F53">
        <w:rPr>
          <w:rFonts w:ascii="Arial" w:hAnsi="Arial" w:cs="Arial"/>
          <w:sz w:val="22"/>
          <w:szCs w:val="22"/>
        </w:rPr>
        <w:t>se estable que a</w:t>
      </w:r>
      <w:r w:rsidRPr="00830F53">
        <w:rPr>
          <w:rFonts w:ascii="Arial" w:hAnsi="Arial" w:cs="Arial"/>
          <w:sz w:val="22"/>
          <w:szCs w:val="22"/>
        </w:rPr>
        <w:t>unque un applet permite generar contenido dinámico en tiempo real y de una manera más sencillas</w:t>
      </w:r>
      <w:del w:id="429" w:author="Lanix_XP" w:date="2014-06-13T14:01:00Z">
        <w:r w:rsidRPr="00830F53" w:rsidDel="003F3C0D">
          <w:rPr>
            <w:rFonts w:ascii="Arial" w:hAnsi="Arial" w:cs="Arial"/>
            <w:sz w:val="22"/>
            <w:szCs w:val="22"/>
          </w:rPr>
          <w:delText xml:space="preserve"> </w:delText>
        </w:r>
      </w:del>
      <w:r w:rsidRPr="00830F53">
        <w:rPr>
          <w:rFonts w:ascii="Arial" w:hAnsi="Arial" w:cs="Arial"/>
          <w:sz w:val="22"/>
          <w:szCs w:val="22"/>
        </w:rPr>
        <w:t>que JavaScript, posee 2 limitaciones muy evidentes:</w:t>
      </w:r>
    </w:p>
    <w:p w:rsidR="004F4C21" w:rsidRPr="00830F53" w:rsidRDefault="004F4C21"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Para los usuarios que poseen una conexión lenta (Modem), este tipo de programas pueden ser muy tardados en descargar</w:t>
      </w:r>
      <w:ins w:id="430" w:author="Lanix_XP" w:date="2014-06-13T14:01:00Z">
        <w:r w:rsidR="003F3C0D">
          <w:rPr>
            <w:rFonts w:ascii="Arial" w:hAnsi="Arial" w:cs="Arial"/>
            <w:sz w:val="22"/>
            <w:szCs w:val="22"/>
          </w:rPr>
          <w:t>se</w:t>
        </w:r>
      </w:ins>
      <w:r w:rsidRPr="00830F53">
        <w:rPr>
          <w:rFonts w:ascii="Arial" w:hAnsi="Arial" w:cs="Arial"/>
          <w:sz w:val="22"/>
          <w:szCs w:val="22"/>
        </w:rPr>
        <w:t>.</w:t>
      </w:r>
    </w:p>
    <w:p w:rsidR="004F4C21" w:rsidRPr="00830F53" w:rsidRDefault="004F4C21"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lastRenderedPageBreak/>
        <w:t>No todos los Navegadores pueden ejecutar Applets e inclusive en aquellos que pueden ejecutarlos, en ocasiones no es posible ya que muchos usuarios deshabilitan este mecanismo.</w:t>
      </w:r>
    </w:p>
    <w:p w:rsidR="00B611E2" w:rsidRPr="00830F53" w:rsidRDefault="00B611E2" w:rsidP="00290FD6">
      <w:pPr>
        <w:spacing w:line="360" w:lineRule="auto"/>
        <w:ind w:left="360"/>
        <w:jc w:val="both"/>
        <w:rPr>
          <w:rFonts w:ascii="Arial" w:hAnsi="Arial" w:cs="Arial"/>
          <w:sz w:val="22"/>
          <w:szCs w:val="22"/>
        </w:rPr>
      </w:pPr>
    </w:p>
    <w:p w:rsidR="00000000" w:rsidRDefault="004F4C21">
      <w:pPr>
        <w:spacing w:line="360" w:lineRule="auto"/>
        <w:ind w:firstLine="360"/>
        <w:jc w:val="both"/>
        <w:rPr>
          <w:ins w:id="431" w:author="Lanix_XP" w:date="2014-06-13T14:01:00Z"/>
          <w:rFonts w:ascii="Arial" w:hAnsi="Arial" w:cs="Arial"/>
          <w:sz w:val="22"/>
          <w:szCs w:val="22"/>
        </w:rPr>
        <w:pPrChange w:id="432" w:author="Lanix_XP" w:date="2014-06-13T14:02:00Z">
          <w:pPr>
            <w:spacing w:line="360" w:lineRule="auto"/>
            <w:ind w:left="360"/>
            <w:jc w:val="both"/>
          </w:pPr>
        </w:pPrChange>
      </w:pPr>
      <w:r w:rsidRPr="00830F53">
        <w:rPr>
          <w:rFonts w:ascii="Arial" w:hAnsi="Arial" w:cs="Arial"/>
          <w:sz w:val="22"/>
          <w:szCs w:val="22"/>
        </w:rPr>
        <w:t xml:space="preserve">Otra </w:t>
      </w:r>
      <w:r w:rsidR="000E2991">
        <w:rPr>
          <w:rFonts w:ascii="Arial" w:hAnsi="Arial" w:cs="Arial"/>
          <w:sz w:val="22"/>
          <w:szCs w:val="22"/>
        </w:rPr>
        <w:t xml:space="preserve"> de las particularidades</w:t>
      </w:r>
      <w:r w:rsidRPr="00830F53">
        <w:rPr>
          <w:rFonts w:ascii="Arial" w:hAnsi="Arial" w:cs="Arial"/>
          <w:sz w:val="22"/>
          <w:szCs w:val="22"/>
        </w:rPr>
        <w:t xml:space="preserve"> al utilizar Applets es que el Sistema Operativo donde reside el “Browser” debe de tener instalado un ambiente Java JRE (“Java RuntimeEnvi</w:t>
      </w:r>
      <w:del w:id="433" w:author="Lanix_XP" w:date="2014-06-13T14:01:00Z">
        <w:r w:rsidRPr="00830F53" w:rsidDel="003F3C0D">
          <w:rPr>
            <w:rFonts w:ascii="Arial" w:hAnsi="Arial" w:cs="Arial"/>
            <w:sz w:val="22"/>
            <w:szCs w:val="22"/>
          </w:rPr>
          <w:delText>o</w:delText>
        </w:r>
      </w:del>
      <w:ins w:id="434" w:author="Lanix_XP" w:date="2014-06-13T14:01:00Z">
        <w:r w:rsidR="003F3C0D">
          <w:rPr>
            <w:rFonts w:ascii="Arial" w:hAnsi="Arial" w:cs="Arial"/>
            <w:sz w:val="22"/>
            <w:szCs w:val="22"/>
          </w:rPr>
          <w:t>a</w:t>
        </w:r>
      </w:ins>
      <w:r w:rsidRPr="00830F53">
        <w:rPr>
          <w:rFonts w:ascii="Arial" w:hAnsi="Arial" w:cs="Arial"/>
          <w:sz w:val="22"/>
          <w:szCs w:val="22"/>
        </w:rPr>
        <w:t>ronment”), que corresponde al “Plug-In” utilizando por el navegador para desplegar aplicaciones Java.</w:t>
      </w:r>
    </w:p>
    <w:p w:rsidR="003F3C0D" w:rsidRPr="00830F53" w:rsidRDefault="003F3C0D" w:rsidP="00290FD6">
      <w:pPr>
        <w:spacing w:line="360" w:lineRule="auto"/>
        <w:ind w:left="360"/>
        <w:jc w:val="both"/>
        <w:rPr>
          <w:rFonts w:ascii="Arial" w:hAnsi="Arial" w:cs="Arial"/>
          <w:sz w:val="22"/>
          <w:szCs w:val="22"/>
        </w:rPr>
      </w:pPr>
    </w:p>
    <w:p w:rsidR="00000000" w:rsidRDefault="00240E75">
      <w:pPr>
        <w:spacing w:line="360" w:lineRule="auto"/>
        <w:ind w:firstLine="360"/>
        <w:jc w:val="both"/>
        <w:rPr>
          <w:del w:id="435" w:author="Lanix_XP" w:date="2014-06-13T14:01:00Z"/>
          <w:rFonts w:ascii="Arial" w:hAnsi="Arial" w:cs="Arial"/>
          <w:sz w:val="22"/>
          <w:szCs w:val="22"/>
        </w:rPr>
        <w:pPrChange w:id="436" w:author="Lanix_XP" w:date="2014-06-13T14:02:00Z">
          <w:pPr>
            <w:spacing w:line="360" w:lineRule="auto"/>
            <w:ind w:left="360"/>
            <w:jc w:val="both"/>
          </w:pPr>
        </w:pPrChange>
      </w:pPr>
      <w:r w:rsidRPr="00830F53">
        <w:rPr>
          <w:rFonts w:ascii="Arial" w:hAnsi="Arial" w:cs="Arial"/>
          <w:sz w:val="22"/>
          <w:szCs w:val="22"/>
        </w:rPr>
        <w:t>De acuerdo con la docum</w:t>
      </w:r>
      <w:r w:rsidR="00FB447E">
        <w:rPr>
          <w:rFonts w:ascii="Arial" w:hAnsi="Arial" w:cs="Arial"/>
          <w:sz w:val="22"/>
          <w:szCs w:val="22"/>
        </w:rPr>
        <w:t>entación del proyecto titulado</w:t>
      </w:r>
      <w:r w:rsidRPr="00830F53">
        <w:rPr>
          <w:rFonts w:ascii="Arial" w:hAnsi="Arial" w:cs="Arial"/>
          <w:sz w:val="22"/>
          <w:szCs w:val="22"/>
        </w:rPr>
        <w:t xml:space="preserve"> “Applet para la resolución de un cubo Rubik”</w:t>
      </w:r>
      <w:r w:rsidR="004578CE" w:rsidRPr="00830F53">
        <w:rPr>
          <w:rFonts w:ascii="Arial" w:hAnsi="Arial" w:cs="Arial"/>
          <w:sz w:val="22"/>
          <w:szCs w:val="22"/>
        </w:rPr>
        <w:t xml:space="preserve"> de</w:t>
      </w:r>
      <w:r w:rsidRPr="00830F53">
        <w:rPr>
          <w:rFonts w:ascii="Arial" w:hAnsi="Arial" w:cs="Arial"/>
          <w:sz w:val="22"/>
          <w:szCs w:val="22"/>
        </w:rPr>
        <w:t xml:space="preserve"> </w:t>
      </w:r>
      <w:r w:rsidR="006F38E3">
        <w:rPr>
          <w:rFonts w:ascii="Arial" w:hAnsi="Arial" w:cs="Arial"/>
          <w:sz w:val="22"/>
          <w:szCs w:val="22"/>
        </w:rPr>
        <w:t>Bueno</w:t>
      </w:r>
      <w:r w:rsidR="00E2181E">
        <w:rPr>
          <w:rFonts w:ascii="Arial" w:hAnsi="Arial" w:cs="Arial"/>
          <w:sz w:val="22"/>
          <w:szCs w:val="22"/>
        </w:rPr>
        <w:t xml:space="preserve"> (2012) </w:t>
      </w:r>
      <w:r w:rsidR="00FD5F10" w:rsidRPr="00830F53">
        <w:rPr>
          <w:rFonts w:ascii="Arial" w:hAnsi="Arial" w:cs="Arial"/>
          <w:sz w:val="22"/>
          <w:szCs w:val="22"/>
        </w:rPr>
        <w:t>encontramos que</w:t>
      </w:r>
      <w:del w:id="437" w:author="Lanix_XP" w:date="2014-06-13T14:01:00Z">
        <w:r w:rsidR="00FD5F10" w:rsidRPr="00830F53" w:rsidDel="003F3C0D">
          <w:rPr>
            <w:rFonts w:ascii="Arial" w:hAnsi="Arial" w:cs="Arial"/>
            <w:sz w:val="22"/>
            <w:szCs w:val="22"/>
          </w:rPr>
          <w:delText>:</w:delText>
        </w:r>
      </w:del>
    </w:p>
    <w:p w:rsidR="00000000" w:rsidRDefault="003F3C0D">
      <w:pPr>
        <w:spacing w:line="360" w:lineRule="auto"/>
        <w:jc w:val="both"/>
        <w:rPr>
          <w:rFonts w:ascii="Arial" w:hAnsi="Arial" w:cs="Arial"/>
          <w:sz w:val="22"/>
          <w:szCs w:val="22"/>
        </w:rPr>
        <w:pPrChange w:id="438" w:author="Lanix_XP" w:date="2014-06-13T14:01:00Z">
          <w:pPr>
            <w:spacing w:line="360" w:lineRule="auto"/>
            <w:ind w:left="360"/>
            <w:jc w:val="both"/>
          </w:pPr>
        </w:pPrChange>
      </w:pPr>
      <w:ins w:id="439" w:author="Lanix_XP" w:date="2014-06-13T14:01:00Z">
        <w:r>
          <w:rPr>
            <w:rFonts w:ascii="Arial" w:hAnsi="Arial" w:cs="Arial"/>
            <w:sz w:val="22"/>
            <w:szCs w:val="22"/>
          </w:rPr>
          <w:t>l</w:t>
        </w:r>
      </w:ins>
      <w:del w:id="440" w:author="Lanix_XP" w:date="2014-06-13T14:01:00Z">
        <w:r w:rsidR="004F4C21" w:rsidRPr="00830F53" w:rsidDel="003F3C0D">
          <w:rPr>
            <w:rFonts w:ascii="Arial" w:hAnsi="Arial" w:cs="Arial"/>
            <w:sz w:val="22"/>
            <w:szCs w:val="22"/>
          </w:rPr>
          <w:delText>L</w:delText>
        </w:r>
      </w:del>
      <w:r w:rsidR="004F4C21" w:rsidRPr="00830F53">
        <w:rPr>
          <w:rFonts w:ascii="Arial" w:hAnsi="Arial" w:cs="Arial"/>
          <w:sz w:val="22"/>
          <w:szCs w:val="22"/>
        </w:rPr>
        <w:t>os applets de Java suelen tener las siguientes ventajas:</w:t>
      </w:r>
    </w:p>
    <w:p w:rsidR="004F4C21" w:rsidRPr="00830F53" w:rsidRDefault="004F4C21" w:rsidP="00290FD6">
      <w:pPr>
        <w:spacing w:line="360" w:lineRule="auto"/>
        <w:jc w:val="both"/>
        <w:rPr>
          <w:rFonts w:ascii="Arial" w:hAnsi="Arial" w:cs="Arial"/>
          <w:sz w:val="22"/>
          <w:szCs w:val="22"/>
        </w:rPr>
      </w:pPr>
    </w:p>
    <w:p w:rsidR="004F4C21" w:rsidRPr="00830F53" w:rsidRDefault="004F4C21"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 xml:space="preserve">Son Multiplataforma </w:t>
      </w:r>
      <w:ins w:id="441" w:author="Lanix_XP" w:date="2014-06-13T14:02:00Z">
        <w:r w:rsidR="003F3C0D">
          <w:rPr>
            <w:rFonts w:ascii="Arial" w:hAnsi="Arial" w:cs="Arial"/>
            <w:sz w:val="22"/>
            <w:szCs w:val="22"/>
          </w:rPr>
          <w:t>.</w:t>
        </w:r>
      </w:ins>
    </w:p>
    <w:p w:rsidR="00387842" w:rsidRPr="00830F53" w:rsidRDefault="00387842"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El mismo applet puede trabajar en todas las versiones Java, y no s</w:t>
      </w:r>
      <w:ins w:id="442" w:author="Lanix_XP" w:date="2014-06-13T14:02:00Z">
        <w:r w:rsidR="00DF1B72">
          <w:rPr>
            <w:rFonts w:ascii="Arial" w:hAnsi="Arial" w:cs="Arial"/>
            <w:sz w:val="22"/>
            <w:szCs w:val="22"/>
          </w:rPr>
          <w:t>ó</w:t>
        </w:r>
      </w:ins>
      <w:del w:id="443" w:author="Lanix_XP" w:date="2014-06-13T14:02:00Z">
        <w:r w:rsidRPr="00830F53" w:rsidDel="00DF1B72">
          <w:rPr>
            <w:rFonts w:ascii="Arial" w:hAnsi="Arial" w:cs="Arial"/>
            <w:sz w:val="22"/>
            <w:szCs w:val="22"/>
          </w:rPr>
          <w:delText>o</w:delText>
        </w:r>
      </w:del>
      <w:r w:rsidRPr="00830F53">
        <w:rPr>
          <w:rFonts w:ascii="Arial" w:hAnsi="Arial" w:cs="Arial"/>
          <w:sz w:val="22"/>
          <w:szCs w:val="22"/>
        </w:rPr>
        <w:t>lo en la última versión del Plug-In. Sin embargo, si un applet requiere una versión posterior de la JRW, el cliente se verá obligado a esperar durante la descarga de la nueva JRE.</w:t>
      </w:r>
    </w:p>
    <w:p w:rsidR="00387842" w:rsidRPr="00830F53" w:rsidRDefault="00387842"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Es soportado por la mayoría de los navegadores Web</w:t>
      </w:r>
      <w:ins w:id="444" w:author="Lanix_XP" w:date="2014-06-13T14:02:00Z">
        <w:r w:rsidR="00DF1B72">
          <w:rPr>
            <w:rFonts w:ascii="Arial" w:hAnsi="Arial" w:cs="Arial"/>
            <w:sz w:val="22"/>
            <w:szCs w:val="22"/>
          </w:rPr>
          <w:t>.</w:t>
        </w:r>
      </w:ins>
    </w:p>
    <w:p w:rsidR="00387842" w:rsidRPr="00830F53" w:rsidRDefault="00387842"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 xml:space="preserve">Puede </w:t>
      </w:r>
      <w:del w:id="445" w:author="Lanix_XP" w:date="2014-06-13T14:02:00Z">
        <w:r w:rsidRPr="00830F53" w:rsidDel="00152361">
          <w:rPr>
            <w:rFonts w:ascii="Arial" w:hAnsi="Arial" w:cs="Arial"/>
            <w:sz w:val="22"/>
            <w:szCs w:val="22"/>
          </w:rPr>
          <w:delText xml:space="preserve">ser </w:delText>
        </w:r>
      </w:del>
      <w:r w:rsidRPr="00830F53">
        <w:rPr>
          <w:rFonts w:ascii="Arial" w:hAnsi="Arial" w:cs="Arial"/>
          <w:sz w:val="22"/>
          <w:szCs w:val="22"/>
        </w:rPr>
        <w:t>almacena</w:t>
      </w:r>
      <w:ins w:id="446" w:author="Lanix_XP" w:date="2014-06-13T14:02:00Z">
        <w:r w:rsidR="00152361">
          <w:rPr>
            <w:rFonts w:ascii="Arial" w:hAnsi="Arial" w:cs="Arial"/>
            <w:sz w:val="22"/>
            <w:szCs w:val="22"/>
          </w:rPr>
          <w:t>rse</w:t>
        </w:r>
      </w:ins>
      <w:del w:id="447" w:author="Lanix_XP" w:date="2014-06-13T14:02:00Z">
        <w:r w:rsidRPr="00830F53" w:rsidDel="00152361">
          <w:rPr>
            <w:rFonts w:ascii="Arial" w:hAnsi="Arial" w:cs="Arial"/>
            <w:sz w:val="22"/>
            <w:szCs w:val="22"/>
          </w:rPr>
          <w:delText>do</w:delText>
        </w:r>
      </w:del>
      <w:r w:rsidRPr="00830F53">
        <w:rPr>
          <w:rFonts w:ascii="Arial" w:hAnsi="Arial" w:cs="Arial"/>
          <w:sz w:val="22"/>
          <w:szCs w:val="22"/>
        </w:rPr>
        <w:t xml:space="preserve"> en la memoria cache de la mayoría de los navegadores, de modo que se cargar</w:t>
      </w:r>
      <w:del w:id="448" w:author="Lanix_XP" w:date="2014-06-13T14:02:00Z">
        <w:r w:rsidRPr="00830F53" w:rsidDel="00152361">
          <w:rPr>
            <w:rFonts w:ascii="Arial" w:hAnsi="Arial" w:cs="Arial"/>
            <w:sz w:val="22"/>
            <w:szCs w:val="22"/>
          </w:rPr>
          <w:delText>a</w:delText>
        </w:r>
      </w:del>
      <w:ins w:id="449" w:author="Lanix_XP" w:date="2014-06-13T14:02:00Z">
        <w:r w:rsidR="00152361">
          <w:rPr>
            <w:rFonts w:ascii="Arial" w:hAnsi="Arial" w:cs="Arial"/>
            <w:sz w:val="22"/>
            <w:szCs w:val="22"/>
          </w:rPr>
          <w:t>a</w:t>
        </w:r>
      </w:ins>
      <w:r w:rsidRPr="00830F53">
        <w:rPr>
          <w:rFonts w:ascii="Arial" w:hAnsi="Arial" w:cs="Arial"/>
          <w:sz w:val="22"/>
          <w:szCs w:val="22"/>
        </w:rPr>
        <w:t xml:space="preserve"> rápidamente cuando vuelva a </w:t>
      </w:r>
      <w:del w:id="450" w:author="Lanix_XP" w:date="2014-06-13T14:03:00Z">
        <w:r w:rsidRPr="00830F53" w:rsidDel="00152361">
          <w:rPr>
            <w:rFonts w:ascii="Arial" w:hAnsi="Arial" w:cs="Arial"/>
            <w:sz w:val="22"/>
            <w:szCs w:val="22"/>
          </w:rPr>
          <w:delText xml:space="preserve">cargar </w:delText>
        </w:r>
      </w:del>
      <w:ins w:id="451" w:author="Lanix_XP" w:date="2014-06-13T14:03:00Z">
        <w:r w:rsidR="00152361">
          <w:rPr>
            <w:rFonts w:ascii="Arial" w:hAnsi="Arial" w:cs="Arial"/>
            <w:sz w:val="22"/>
            <w:szCs w:val="22"/>
          </w:rPr>
          <w:t>iniciarse</w:t>
        </w:r>
        <w:r w:rsidR="00152361" w:rsidRPr="00830F53">
          <w:rPr>
            <w:rFonts w:ascii="Arial" w:hAnsi="Arial" w:cs="Arial"/>
            <w:sz w:val="22"/>
            <w:szCs w:val="22"/>
          </w:rPr>
          <w:t xml:space="preserve"> </w:t>
        </w:r>
      </w:ins>
      <w:r w:rsidRPr="00830F53">
        <w:rPr>
          <w:rFonts w:ascii="Arial" w:hAnsi="Arial" w:cs="Arial"/>
          <w:sz w:val="22"/>
          <w:szCs w:val="22"/>
        </w:rPr>
        <w:t>la máquina, aunque puede quedar</w:t>
      </w:r>
      <w:ins w:id="452" w:author="Lanix_XP" w:date="2014-06-13T14:03:00Z">
        <w:r w:rsidR="00152361">
          <w:rPr>
            <w:rFonts w:ascii="Arial" w:hAnsi="Arial" w:cs="Arial"/>
            <w:sz w:val="22"/>
            <w:szCs w:val="22"/>
          </w:rPr>
          <w:t>se</w:t>
        </w:r>
      </w:ins>
      <w:del w:id="453" w:author="Lanix_XP" w:date="2014-06-13T14:03:00Z">
        <w:r w:rsidRPr="00830F53" w:rsidDel="00152361">
          <w:rPr>
            <w:rFonts w:ascii="Arial" w:hAnsi="Arial" w:cs="Arial"/>
            <w:sz w:val="22"/>
            <w:szCs w:val="22"/>
          </w:rPr>
          <w:delText xml:space="preserve"> atascado </w:delText>
        </w:r>
      </w:del>
      <w:r w:rsidRPr="00830F53">
        <w:rPr>
          <w:rFonts w:ascii="Arial" w:hAnsi="Arial" w:cs="Arial"/>
          <w:sz w:val="22"/>
          <w:szCs w:val="22"/>
        </w:rPr>
        <w:t>en la cache, causando problemas cuando se liberan las nuevas versiones.</w:t>
      </w:r>
    </w:p>
    <w:p w:rsidR="00387842" w:rsidRPr="00830F53" w:rsidRDefault="00387842"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Puede tener acceso completo a la m</w:t>
      </w:r>
      <w:del w:id="454" w:author="Lanix_XP" w:date="2014-06-13T14:03:00Z">
        <w:r w:rsidRPr="00830F53" w:rsidDel="00152361">
          <w:rPr>
            <w:rFonts w:ascii="Arial" w:hAnsi="Arial" w:cs="Arial"/>
            <w:sz w:val="22"/>
            <w:szCs w:val="22"/>
          </w:rPr>
          <w:delText>a</w:delText>
        </w:r>
      </w:del>
      <w:ins w:id="455" w:author="Lanix_XP" w:date="2014-06-13T14:03:00Z">
        <w:r w:rsidR="00152361">
          <w:rPr>
            <w:rFonts w:ascii="Arial" w:hAnsi="Arial" w:cs="Arial"/>
            <w:sz w:val="22"/>
            <w:szCs w:val="22"/>
          </w:rPr>
          <w:t>á</w:t>
        </w:r>
      </w:ins>
      <w:r w:rsidRPr="00830F53">
        <w:rPr>
          <w:rFonts w:ascii="Arial" w:hAnsi="Arial" w:cs="Arial"/>
          <w:sz w:val="22"/>
          <w:szCs w:val="22"/>
        </w:rPr>
        <w:t>quina en la que se está ejecutando, si el usuario lo permite.</w:t>
      </w:r>
    </w:p>
    <w:p w:rsidR="00387842" w:rsidRPr="00830F53" w:rsidRDefault="00387842"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 xml:space="preserve">Puede ejecutarse con velocidades comparables a la de otros lenguajes compilados como C++, pero </w:t>
      </w:r>
      <w:ins w:id="456" w:author="Lanix_XP" w:date="2014-06-13T14:04:00Z">
        <w:r w:rsidR="00D850D7">
          <w:rPr>
            <w:rFonts w:ascii="Arial" w:hAnsi="Arial" w:cs="Arial"/>
            <w:sz w:val="22"/>
            <w:szCs w:val="22"/>
          </w:rPr>
          <w:t xml:space="preserve">a veces, </w:t>
        </w:r>
      </w:ins>
      <w:r w:rsidRPr="00830F53">
        <w:rPr>
          <w:rFonts w:ascii="Arial" w:hAnsi="Arial" w:cs="Arial"/>
          <w:sz w:val="22"/>
          <w:szCs w:val="22"/>
        </w:rPr>
        <w:t xml:space="preserve">mucho </w:t>
      </w:r>
      <w:del w:id="457" w:author="Lanix_XP" w:date="2014-06-13T14:04:00Z">
        <w:r w:rsidRPr="00830F53" w:rsidDel="00D850D7">
          <w:rPr>
            <w:rFonts w:ascii="Arial" w:hAnsi="Arial" w:cs="Arial"/>
            <w:sz w:val="22"/>
            <w:szCs w:val="22"/>
          </w:rPr>
          <w:delText xml:space="preserve">a veces </w:delText>
        </w:r>
      </w:del>
      <w:r w:rsidRPr="00830F53">
        <w:rPr>
          <w:rFonts w:ascii="Arial" w:hAnsi="Arial" w:cs="Arial"/>
          <w:sz w:val="22"/>
          <w:szCs w:val="22"/>
        </w:rPr>
        <w:t>más rápida que la de JavaScript.</w:t>
      </w:r>
    </w:p>
    <w:p w:rsidR="00387842" w:rsidRPr="00830F53" w:rsidRDefault="00387842"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Puede trasladar el trabajo del servidor al cliente, haciendo una solución Web más escalable tomando en cuenta el número de los usuarios/clientes.</w:t>
      </w:r>
    </w:p>
    <w:p w:rsidR="004F4C21" w:rsidRPr="00830F53" w:rsidRDefault="004F4C21" w:rsidP="00290FD6">
      <w:pPr>
        <w:spacing w:line="360" w:lineRule="auto"/>
        <w:jc w:val="both"/>
        <w:rPr>
          <w:rFonts w:ascii="Arial" w:hAnsi="Arial" w:cs="Arial"/>
          <w:i/>
          <w:sz w:val="22"/>
          <w:szCs w:val="22"/>
        </w:rPr>
      </w:pPr>
    </w:p>
    <w:p w:rsidR="00387842" w:rsidRPr="003418D4" w:rsidRDefault="003418D4" w:rsidP="00290FD6">
      <w:pPr>
        <w:spacing w:line="360" w:lineRule="auto"/>
        <w:jc w:val="both"/>
        <w:rPr>
          <w:rFonts w:ascii="Arial" w:hAnsi="Arial" w:cs="Arial"/>
          <w:sz w:val="22"/>
          <w:szCs w:val="22"/>
        </w:rPr>
      </w:pPr>
      <w:r w:rsidRPr="003418D4">
        <w:rPr>
          <w:rFonts w:ascii="Arial" w:hAnsi="Arial" w:cs="Arial"/>
          <w:sz w:val="22"/>
          <w:szCs w:val="22"/>
        </w:rPr>
        <w:t>Asi</w:t>
      </w:r>
      <w:r w:rsidR="00387842" w:rsidRPr="003418D4">
        <w:rPr>
          <w:rFonts w:ascii="Arial" w:hAnsi="Arial" w:cs="Arial"/>
          <w:sz w:val="22"/>
          <w:szCs w:val="22"/>
        </w:rPr>
        <w:t xml:space="preserve">mismo, los applets pueden </w:t>
      </w:r>
      <w:del w:id="458" w:author="Lanix_XP" w:date="2014-06-13T14:04:00Z">
        <w:r w:rsidR="00387842" w:rsidRPr="003418D4" w:rsidDel="00D850D7">
          <w:rPr>
            <w:rFonts w:ascii="Arial" w:hAnsi="Arial" w:cs="Arial"/>
            <w:sz w:val="22"/>
            <w:szCs w:val="22"/>
          </w:rPr>
          <w:delText xml:space="preserve">tener </w:delText>
        </w:r>
      </w:del>
      <w:ins w:id="459" w:author="Lanix_XP" w:date="2014-06-13T14:04:00Z">
        <w:r w:rsidR="00D850D7">
          <w:rPr>
            <w:rFonts w:ascii="Arial" w:hAnsi="Arial" w:cs="Arial"/>
            <w:sz w:val="22"/>
            <w:szCs w:val="22"/>
          </w:rPr>
          <w:t>presentar</w:t>
        </w:r>
        <w:r w:rsidR="00D850D7" w:rsidRPr="003418D4">
          <w:rPr>
            <w:rFonts w:ascii="Arial" w:hAnsi="Arial" w:cs="Arial"/>
            <w:sz w:val="22"/>
            <w:szCs w:val="22"/>
          </w:rPr>
          <w:t xml:space="preserve"> </w:t>
        </w:r>
      </w:ins>
      <w:r w:rsidR="00387842" w:rsidRPr="003418D4">
        <w:rPr>
          <w:rFonts w:ascii="Arial" w:hAnsi="Arial" w:cs="Arial"/>
          <w:sz w:val="22"/>
          <w:szCs w:val="22"/>
        </w:rPr>
        <w:t>las siguientes desventajas:</w:t>
      </w:r>
    </w:p>
    <w:p w:rsidR="00FC0F6A" w:rsidRPr="00830F53" w:rsidRDefault="00FC0F6A" w:rsidP="00290FD6">
      <w:pPr>
        <w:spacing w:line="360" w:lineRule="auto"/>
        <w:jc w:val="both"/>
        <w:rPr>
          <w:rFonts w:ascii="Arial" w:hAnsi="Arial" w:cs="Arial"/>
          <w:sz w:val="22"/>
          <w:szCs w:val="22"/>
        </w:rPr>
      </w:pPr>
    </w:p>
    <w:p w:rsidR="00FC0F6A" w:rsidRPr="00830F53" w:rsidRDefault="00FC0F6A"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Requiere el plug-in de Java, que no está disponible por defecto en todos los navegadores Web</w:t>
      </w:r>
    </w:p>
    <w:p w:rsidR="00FC0F6A" w:rsidRPr="00830F53" w:rsidRDefault="00FC0F6A"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Aún no</w:t>
      </w:r>
      <w:ins w:id="460" w:author="Lanix_XP" w:date="2014-06-13T14:04:00Z">
        <w:r w:rsidR="009459C9">
          <w:rPr>
            <w:rFonts w:ascii="Arial" w:hAnsi="Arial" w:cs="Arial"/>
            <w:sz w:val="22"/>
            <w:szCs w:val="22"/>
          </w:rPr>
          <w:t xml:space="preserve"> se </w:t>
        </w:r>
      </w:ins>
      <w:r w:rsidRPr="00830F53">
        <w:rPr>
          <w:rFonts w:ascii="Arial" w:hAnsi="Arial" w:cs="Arial"/>
          <w:sz w:val="22"/>
          <w:szCs w:val="22"/>
        </w:rPr>
        <w:t xml:space="preserve"> ha creado una implementación del plug-in para los procesadores de 64 bits.</w:t>
      </w:r>
    </w:p>
    <w:p w:rsidR="00FC0F6A" w:rsidRPr="00830F53" w:rsidRDefault="00FC0F6A"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lastRenderedPageBreak/>
        <w:t>No puede iniciar la ejecución hasta que la JVM esté en funcionamiento, y esto puede tomar tiempo la primera vez que se ejecuta un applet.</w:t>
      </w:r>
    </w:p>
    <w:p w:rsidR="004F4C21" w:rsidRPr="00830F53" w:rsidRDefault="00FC0F6A"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Si no está firmado como confiable, tiene un acceso limitado al sistema del usuario – en particular no tiene acceso directo al Disco Duro del cliente o al portapapeles.</w:t>
      </w:r>
      <w:r w:rsidR="004F4C21" w:rsidRPr="00830F53">
        <w:rPr>
          <w:rFonts w:ascii="Arial" w:hAnsi="Arial" w:cs="Arial"/>
          <w:sz w:val="22"/>
          <w:szCs w:val="22"/>
        </w:rPr>
        <w:tab/>
      </w:r>
    </w:p>
    <w:p w:rsidR="00FC0F6A" w:rsidRPr="00830F53" w:rsidRDefault="00FC0F6A"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Un applet podría exigir una versión específica del JRE.</w:t>
      </w:r>
    </w:p>
    <w:p w:rsidR="00FC0F6A" w:rsidRDefault="00FC0F6A" w:rsidP="00290FD6">
      <w:pPr>
        <w:spacing w:line="360" w:lineRule="auto"/>
        <w:jc w:val="both"/>
        <w:rPr>
          <w:rFonts w:ascii="Arial" w:hAnsi="Arial" w:cs="Arial"/>
          <w:sz w:val="22"/>
          <w:szCs w:val="22"/>
        </w:rPr>
      </w:pPr>
    </w:p>
    <w:p w:rsidR="00936241" w:rsidRDefault="00936241" w:rsidP="00290FD6">
      <w:pPr>
        <w:spacing w:line="360" w:lineRule="auto"/>
        <w:jc w:val="both"/>
        <w:rPr>
          <w:rFonts w:ascii="Arial" w:hAnsi="Arial" w:cs="Arial"/>
          <w:sz w:val="22"/>
          <w:szCs w:val="22"/>
        </w:rPr>
      </w:pPr>
    </w:p>
    <w:p w:rsidR="00936241" w:rsidRDefault="00936241" w:rsidP="00290FD6">
      <w:pPr>
        <w:spacing w:line="360" w:lineRule="auto"/>
        <w:jc w:val="both"/>
        <w:rPr>
          <w:rFonts w:ascii="Arial" w:hAnsi="Arial" w:cs="Arial"/>
          <w:sz w:val="22"/>
          <w:szCs w:val="22"/>
        </w:rPr>
      </w:pPr>
    </w:p>
    <w:p w:rsidR="00936241" w:rsidRPr="00830F53" w:rsidRDefault="00936241" w:rsidP="00290FD6">
      <w:pPr>
        <w:spacing w:line="360" w:lineRule="auto"/>
        <w:jc w:val="both"/>
        <w:rPr>
          <w:rFonts w:ascii="Arial" w:hAnsi="Arial" w:cs="Arial"/>
          <w:sz w:val="22"/>
          <w:szCs w:val="22"/>
        </w:rPr>
      </w:pPr>
    </w:p>
    <w:p w:rsidR="00FC0F6A" w:rsidRPr="00830F53" w:rsidRDefault="00FC0F6A" w:rsidP="00290FD6">
      <w:pPr>
        <w:spacing w:line="360" w:lineRule="auto"/>
        <w:jc w:val="both"/>
        <w:rPr>
          <w:rFonts w:ascii="Arial" w:hAnsi="Arial" w:cs="Arial"/>
          <w:i/>
          <w:sz w:val="22"/>
          <w:szCs w:val="22"/>
        </w:rPr>
      </w:pPr>
      <w:r w:rsidRPr="00830F53">
        <w:rPr>
          <w:rFonts w:ascii="Arial" w:hAnsi="Arial" w:cs="Arial"/>
          <w:i/>
          <w:sz w:val="22"/>
          <w:szCs w:val="22"/>
        </w:rPr>
        <w:t>Flash</w:t>
      </w:r>
    </w:p>
    <w:p w:rsidR="00832DD7" w:rsidRPr="00830F53" w:rsidRDefault="00832DD7" w:rsidP="00290FD6">
      <w:pPr>
        <w:spacing w:line="360" w:lineRule="auto"/>
        <w:jc w:val="both"/>
        <w:rPr>
          <w:rFonts w:ascii="Arial" w:hAnsi="Arial" w:cs="Arial"/>
          <w:sz w:val="22"/>
          <w:szCs w:val="22"/>
        </w:rPr>
      </w:pPr>
    </w:p>
    <w:p w:rsidR="00FC0F6A" w:rsidRPr="00830F53" w:rsidRDefault="00FC0F6A" w:rsidP="00290FD6">
      <w:pPr>
        <w:spacing w:line="360" w:lineRule="auto"/>
        <w:jc w:val="both"/>
        <w:rPr>
          <w:rFonts w:ascii="Arial" w:hAnsi="Arial" w:cs="Arial"/>
          <w:sz w:val="22"/>
          <w:szCs w:val="22"/>
        </w:rPr>
      </w:pPr>
      <w:r w:rsidRPr="00830F53">
        <w:rPr>
          <w:rFonts w:ascii="Arial" w:hAnsi="Arial" w:cs="Arial"/>
          <w:sz w:val="22"/>
          <w:szCs w:val="22"/>
        </w:rPr>
        <w:tab/>
      </w:r>
      <w:commentRangeStart w:id="461"/>
      <w:r w:rsidRPr="00830F53">
        <w:rPr>
          <w:rFonts w:ascii="Arial" w:hAnsi="Arial" w:cs="Arial"/>
          <w:sz w:val="22"/>
          <w:szCs w:val="22"/>
        </w:rPr>
        <w:t xml:space="preserve">Adobe Flash Professional, es el nombre o marca comercial oficial que recibe uno de los programas </w:t>
      </w:r>
      <w:r w:rsidR="002B1BF7" w:rsidRPr="00830F53">
        <w:rPr>
          <w:rFonts w:ascii="Arial" w:hAnsi="Arial" w:cs="Arial"/>
          <w:sz w:val="22"/>
          <w:szCs w:val="22"/>
        </w:rPr>
        <w:t>más</w:t>
      </w:r>
      <w:r w:rsidRPr="00830F53">
        <w:rPr>
          <w:rFonts w:ascii="Arial" w:hAnsi="Arial" w:cs="Arial"/>
          <w:sz w:val="22"/>
          <w:szCs w:val="22"/>
        </w:rPr>
        <w:t xml:space="preserve"> populares de la casa Adobe, junto con sus programas hermanos Adobe Illustrator y Adobe Photoshop y que trata de una aplicación de creación y manipulación de gráficos vectoriales con posibilidades de manejar de código mediante el lenguaje ActionScript en forma de estudio de animación que trabaja sobre “fotogramas” y </w:t>
      </w:r>
      <w:r w:rsidR="00E146F6" w:rsidRPr="00830F53">
        <w:rPr>
          <w:rFonts w:ascii="Arial" w:hAnsi="Arial" w:cs="Arial"/>
          <w:sz w:val="22"/>
          <w:szCs w:val="22"/>
        </w:rPr>
        <w:t>está</w:t>
      </w:r>
      <w:r w:rsidRPr="00830F53">
        <w:rPr>
          <w:rFonts w:ascii="Arial" w:hAnsi="Arial" w:cs="Arial"/>
          <w:sz w:val="22"/>
          <w:szCs w:val="22"/>
        </w:rPr>
        <w:t xml:space="preserve"> destinado a la producción y entrega de contenido interactivo para las diferentes audiencias alrededor del mundo sin importar la plataforma</w:t>
      </w:r>
      <w:sdt>
        <w:sdtPr>
          <w:rPr>
            <w:rFonts w:ascii="Arial" w:hAnsi="Arial" w:cs="Arial"/>
            <w:sz w:val="22"/>
            <w:szCs w:val="22"/>
          </w:rPr>
          <w:id w:val="1424762790"/>
          <w:citation/>
        </w:sdtPr>
        <w:sdtContent>
          <w:r w:rsidR="009020F8">
            <w:rPr>
              <w:rFonts w:ascii="Arial" w:hAnsi="Arial" w:cs="Arial"/>
              <w:sz w:val="22"/>
              <w:szCs w:val="22"/>
            </w:rPr>
            <w:fldChar w:fldCharType="begin"/>
          </w:r>
          <w:r w:rsidR="00DF7CE9">
            <w:rPr>
              <w:rFonts w:ascii="Arial" w:hAnsi="Arial" w:cs="Arial"/>
              <w:sz w:val="22"/>
              <w:szCs w:val="22"/>
            </w:rPr>
            <w:instrText xml:space="preserve"> CITATION Pal12 \l 2058 </w:instrText>
          </w:r>
          <w:r w:rsidR="009020F8">
            <w:rPr>
              <w:rFonts w:ascii="Arial" w:hAnsi="Arial" w:cs="Arial"/>
              <w:sz w:val="22"/>
              <w:szCs w:val="22"/>
            </w:rPr>
            <w:fldChar w:fldCharType="separate"/>
          </w:r>
          <w:r w:rsidR="00EE590A">
            <w:rPr>
              <w:rFonts w:ascii="Arial" w:hAnsi="Arial" w:cs="Arial"/>
              <w:noProof/>
              <w:sz w:val="22"/>
              <w:szCs w:val="22"/>
            </w:rPr>
            <w:t xml:space="preserve"> </w:t>
          </w:r>
          <w:r w:rsidR="00EE590A" w:rsidRPr="00EE590A">
            <w:rPr>
              <w:rFonts w:ascii="Arial" w:hAnsi="Arial" w:cs="Arial"/>
              <w:noProof/>
              <w:sz w:val="22"/>
              <w:szCs w:val="22"/>
            </w:rPr>
            <w:t>(Palma, 2012)</w:t>
          </w:r>
          <w:r w:rsidR="009020F8">
            <w:rPr>
              <w:rFonts w:ascii="Arial" w:hAnsi="Arial" w:cs="Arial"/>
              <w:sz w:val="22"/>
              <w:szCs w:val="22"/>
            </w:rPr>
            <w:fldChar w:fldCharType="end"/>
          </w:r>
        </w:sdtContent>
      </w:sdt>
      <w:r w:rsidR="0011119A">
        <w:rPr>
          <w:rFonts w:ascii="Arial" w:hAnsi="Arial" w:cs="Arial"/>
          <w:sz w:val="22"/>
          <w:szCs w:val="22"/>
        </w:rPr>
        <w:t>.</w:t>
      </w:r>
      <w:commentRangeEnd w:id="461"/>
      <w:r w:rsidR="001918CD">
        <w:rPr>
          <w:rStyle w:val="Refdecomentario"/>
        </w:rPr>
        <w:commentReference w:id="461"/>
      </w:r>
    </w:p>
    <w:p w:rsidR="00FC0F6A" w:rsidRPr="00830F53" w:rsidRDefault="00FC0F6A" w:rsidP="00290FD6">
      <w:pPr>
        <w:spacing w:line="360" w:lineRule="auto"/>
        <w:jc w:val="both"/>
        <w:rPr>
          <w:rFonts w:ascii="Arial" w:hAnsi="Arial" w:cs="Arial"/>
          <w:sz w:val="22"/>
          <w:szCs w:val="22"/>
        </w:rPr>
      </w:pPr>
    </w:p>
    <w:p w:rsidR="00FC0F6A" w:rsidRPr="00830F53" w:rsidRDefault="00FC0F6A" w:rsidP="00290FD6">
      <w:pPr>
        <w:spacing w:line="360" w:lineRule="auto"/>
        <w:jc w:val="both"/>
        <w:rPr>
          <w:rFonts w:ascii="Arial" w:hAnsi="Arial" w:cs="Arial"/>
          <w:sz w:val="22"/>
          <w:szCs w:val="22"/>
        </w:rPr>
      </w:pPr>
      <w:r w:rsidRPr="00830F53">
        <w:rPr>
          <w:rFonts w:ascii="Arial" w:hAnsi="Arial" w:cs="Arial"/>
          <w:sz w:val="22"/>
          <w:szCs w:val="22"/>
        </w:rPr>
        <w:tab/>
      </w:r>
      <w:commentRangeStart w:id="462"/>
      <w:r w:rsidRPr="00830F53">
        <w:rPr>
          <w:rFonts w:ascii="Arial" w:hAnsi="Arial" w:cs="Arial"/>
          <w:sz w:val="22"/>
          <w:szCs w:val="22"/>
        </w:rPr>
        <w:t>Adobe Flash utiliza gráficos vectoriales y gráficos rasterizados, sonido, código de programa, flujo de video y audio bidireccional. En sentido estricto, Flash es el entorno de desarrollo y Flash Player es el reproductor utilizado para visualizar los archivos generados con flash. En otras palabras, Adobe Flash crea y edita las animaciones o archivos multimedia y Adobe Flash Player las reproduce</w:t>
      </w:r>
      <w:r w:rsidR="0011119A">
        <w:rPr>
          <w:rFonts w:ascii="Arial" w:hAnsi="Arial" w:cs="Arial"/>
          <w:sz w:val="22"/>
          <w:szCs w:val="22"/>
        </w:rPr>
        <w:t>.</w:t>
      </w:r>
    </w:p>
    <w:p w:rsidR="00FC0F6A" w:rsidRPr="00830F53" w:rsidRDefault="00FC0F6A" w:rsidP="00290FD6">
      <w:pPr>
        <w:spacing w:line="360" w:lineRule="auto"/>
        <w:jc w:val="both"/>
        <w:rPr>
          <w:rFonts w:ascii="Arial" w:hAnsi="Arial" w:cs="Arial"/>
          <w:sz w:val="22"/>
          <w:szCs w:val="22"/>
        </w:rPr>
      </w:pPr>
    </w:p>
    <w:commentRangeEnd w:id="462"/>
    <w:p w:rsidR="00FC0F6A" w:rsidRPr="00830F53" w:rsidRDefault="001918CD" w:rsidP="00290FD6">
      <w:pPr>
        <w:spacing w:line="360" w:lineRule="auto"/>
        <w:ind w:firstLine="708"/>
        <w:jc w:val="both"/>
        <w:rPr>
          <w:rFonts w:ascii="Arial" w:hAnsi="Arial" w:cs="Arial"/>
          <w:sz w:val="22"/>
          <w:szCs w:val="22"/>
        </w:rPr>
      </w:pPr>
      <w:r>
        <w:rPr>
          <w:rStyle w:val="Refdecomentario"/>
        </w:rPr>
        <w:commentReference w:id="462"/>
      </w:r>
      <w:r w:rsidR="00FC0F6A" w:rsidRPr="00830F53">
        <w:rPr>
          <w:rFonts w:ascii="Arial" w:hAnsi="Arial" w:cs="Arial"/>
          <w:sz w:val="22"/>
          <w:szCs w:val="22"/>
        </w:rPr>
        <w:t xml:space="preserve">ActionScript es un lenguaje orientado a objetos que permite ampliar las funcionalidades que Flash ofrece en sus paneles de diseño y además permita la creación de películas o animaciones con altísimo contenido interactivo. Provee a Flash de un lenguaje que permite al diseñador o desarrollador añadir </w:t>
      </w:r>
      <w:r w:rsidR="004E1A7B" w:rsidRPr="00830F53">
        <w:rPr>
          <w:rFonts w:ascii="Arial" w:hAnsi="Arial" w:cs="Arial"/>
          <w:sz w:val="22"/>
          <w:szCs w:val="22"/>
        </w:rPr>
        <w:t>nuevos</w:t>
      </w:r>
      <w:r w:rsidR="00FC0F6A" w:rsidRPr="00830F53">
        <w:rPr>
          <w:rFonts w:ascii="Arial" w:hAnsi="Arial" w:cs="Arial"/>
          <w:sz w:val="22"/>
          <w:szCs w:val="22"/>
        </w:rPr>
        <w:t xml:space="preserve"> efectos o incluso construir la interfaz de usuario de una aplicación compleja, puesta que está basado en el estándar ECMAScript. La versión 3.0  de ActionScript ha marcado un cambio significativo en este lenguaje, puesto que en esta versión prácticamente se ha decidido prescindir de los prototipos y se lo ha encaminado a ser un lenguaje orientado a objetos solamente a través de clases. También se han hecho grandes cambios en cuento a la sintaxis del lenguaje</w:t>
      </w:r>
      <w:r w:rsidR="00807DE5">
        <w:rPr>
          <w:rFonts w:ascii="Arial" w:hAnsi="Arial" w:cs="Arial"/>
          <w:sz w:val="22"/>
          <w:szCs w:val="22"/>
        </w:rPr>
        <w:t xml:space="preserve"> (Guasha, 2012)</w:t>
      </w:r>
      <w:r w:rsidR="0011119A">
        <w:rPr>
          <w:rFonts w:ascii="Arial" w:hAnsi="Arial" w:cs="Arial"/>
          <w:sz w:val="22"/>
          <w:szCs w:val="22"/>
        </w:rPr>
        <w:t>.</w:t>
      </w:r>
    </w:p>
    <w:p w:rsidR="009C0E60" w:rsidRDefault="009C0E60" w:rsidP="005D68C8">
      <w:pPr>
        <w:jc w:val="both"/>
        <w:rPr>
          <w:rFonts w:ascii="Arial" w:hAnsi="Arial" w:cs="Arial"/>
          <w:sz w:val="22"/>
          <w:szCs w:val="22"/>
        </w:rPr>
      </w:pPr>
    </w:p>
    <w:p w:rsidR="00573CDA" w:rsidRDefault="00573CDA" w:rsidP="005D68C8">
      <w:pPr>
        <w:jc w:val="both"/>
        <w:rPr>
          <w:rFonts w:ascii="Arial" w:hAnsi="Arial" w:cs="Arial"/>
          <w:sz w:val="22"/>
          <w:szCs w:val="22"/>
        </w:rPr>
      </w:pPr>
    </w:p>
    <w:p w:rsidR="00573CDA" w:rsidRDefault="00573CDA" w:rsidP="005D68C8">
      <w:pPr>
        <w:jc w:val="both"/>
        <w:rPr>
          <w:rFonts w:ascii="Arial" w:hAnsi="Arial" w:cs="Arial"/>
          <w:sz w:val="22"/>
          <w:szCs w:val="22"/>
        </w:rPr>
      </w:pPr>
    </w:p>
    <w:p w:rsidR="00573CDA" w:rsidRDefault="00573CDA">
      <w:pPr>
        <w:spacing w:after="160" w:line="259" w:lineRule="auto"/>
        <w:rPr>
          <w:rFonts w:ascii="Arial" w:hAnsi="Arial" w:cs="Arial"/>
          <w:i/>
          <w:sz w:val="22"/>
          <w:szCs w:val="22"/>
        </w:rPr>
      </w:pPr>
      <w:r>
        <w:rPr>
          <w:rFonts w:ascii="Arial" w:hAnsi="Arial" w:cs="Arial"/>
          <w:i/>
          <w:sz w:val="22"/>
          <w:szCs w:val="22"/>
        </w:rPr>
        <w:br w:type="page"/>
      </w:r>
    </w:p>
    <w:p w:rsidR="00E146F6" w:rsidRPr="00830F53" w:rsidRDefault="00E146F6" w:rsidP="00290FD6">
      <w:pPr>
        <w:spacing w:line="360" w:lineRule="auto"/>
        <w:jc w:val="both"/>
        <w:rPr>
          <w:rFonts w:ascii="Arial" w:hAnsi="Arial" w:cs="Arial"/>
          <w:i/>
          <w:sz w:val="22"/>
          <w:szCs w:val="22"/>
        </w:rPr>
      </w:pPr>
      <w:commentRangeStart w:id="463"/>
      <w:r w:rsidRPr="00830F53">
        <w:rPr>
          <w:rFonts w:ascii="Arial" w:hAnsi="Arial" w:cs="Arial"/>
          <w:i/>
          <w:sz w:val="22"/>
          <w:szCs w:val="22"/>
        </w:rPr>
        <w:lastRenderedPageBreak/>
        <w:t>Ventajas</w:t>
      </w:r>
      <w:commentRangeEnd w:id="463"/>
      <w:r w:rsidR="001918CD">
        <w:rPr>
          <w:rStyle w:val="Refdecomentario"/>
        </w:rPr>
        <w:commentReference w:id="463"/>
      </w:r>
      <w:r w:rsidRPr="00830F53">
        <w:rPr>
          <w:rFonts w:ascii="Arial" w:hAnsi="Arial" w:cs="Arial"/>
          <w:i/>
          <w:sz w:val="22"/>
          <w:szCs w:val="22"/>
        </w:rPr>
        <w:t xml:space="preserve"> de Flash</w:t>
      </w:r>
      <w:ins w:id="464" w:author="Lanix_XP" w:date="2014-06-13T14:11:00Z">
        <w:r w:rsidR="001918CD">
          <w:rPr>
            <w:rFonts w:ascii="Arial" w:hAnsi="Arial" w:cs="Arial"/>
            <w:i/>
            <w:sz w:val="22"/>
            <w:szCs w:val="22"/>
          </w:rPr>
          <w:t xml:space="preserve"> CITA?</w:t>
        </w:r>
      </w:ins>
    </w:p>
    <w:p w:rsidR="00E146F6" w:rsidRPr="00830F53" w:rsidRDefault="00E146F6" w:rsidP="00290FD6">
      <w:pPr>
        <w:spacing w:line="360" w:lineRule="auto"/>
        <w:jc w:val="both"/>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 xml:space="preserve">Flash se basa en imágenes vectoriales lo que permite que al calibrar sus tamaños </w:t>
      </w:r>
      <w:ins w:id="465" w:author="Lanix_XP" w:date="2014-06-13T14:11:00Z">
        <w:r w:rsidR="001918CD">
          <w:rPr>
            <w:rFonts w:ascii="Arial" w:hAnsi="Arial" w:cs="Arial"/>
            <w:sz w:val="22"/>
            <w:szCs w:val="22"/>
          </w:rPr>
          <w:t>É</w:t>
        </w:r>
      </w:ins>
      <w:del w:id="466" w:author="Lanix_XP" w:date="2014-06-13T14:11:00Z">
        <w:r w:rsidRPr="00830F53" w:rsidDel="001918CD">
          <w:rPr>
            <w:rFonts w:ascii="Arial" w:hAnsi="Arial" w:cs="Arial"/>
            <w:sz w:val="22"/>
            <w:szCs w:val="22"/>
          </w:rPr>
          <w:delText>e</w:delText>
        </w:r>
      </w:del>
      <w:r w:rsidRPr="00830F53">
        <w:rPr>
          <w:rFonts w:ascii="Arial" w:hAnsi="Arial" w:cs="Arial"/>
          <w:sz w:val="22"/>
          <w:szCs w:val="22"/>
        </w:rPr>
        <w:t>stas no pierdan calidad.</w:t>
      </w:r>
    </w:p>
    <w:p w:rsidR="00E146F6" w:rsidRPr="00830F53" w:rsidRDefault="00E146F6" w:rsidP="00290FD6">
      <w:pPr>
        <w:spacing w:line="360" w:lineRule="auto"/>
        <w:jc w:val="both"/>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Flash está respaldado por el 95% de los navegadores y funciona independientemente del sistema operativo.</w:t>
      </w:r>
    </w:p>
    <w:p w:rsidR="00E146F6" w:rsidRPr="00830F53" w:rsidRDefault="00E146F6" w:rsidP="00290FD6">
      <w:pPr>
        <w:pStyle w:val="Prrafodelista"/>
        <w:spacing w:line="360" w:lineRule="auto"/>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Flash logra presentaciones semi o profesionales de muy buena calidad.</w:t>
      </w:r>
    </w:p>
    <w:p w:rsidR="00E146F6" w:rsidRPr="00830F53" w:rsidRDefault="00E146F6" w:rsidP="00290FD6">
      <w:pPr>
        <w:pStyle w:val="Prrafodelista"/>
        <w:spacing w:line="360" w:lineRule="auto"/>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Flash permite que se puedan ejecutar libretos de acciones, colectar datos y hacer las mismas cosas que los scripts normales pueden hacer.</w:t>
      </w:r>
    </w:p>
    <w:p w:rsidR="00E146F6" w:rsidRPr="00830F53" w:rsidRDefault="00E146F6" w:rsidP="00290FD6">
      <w:pPr>
        <w:pStyle w:val="Prrafodelista"/>
        <w:spacing w:line="360" w:lineRule="auto"/>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Flash no requiere de un plig-in dependiente para ver videos, como lo hace el mediaplayer o el QuickTime.- Flash se ejecuta de manera perfecta en las animaciones.</w:t>
      </w:r>
    </w:p>
    <w:p w:rsidR="00E146F6" w:rsidRPr="00830F53" w:rsidRDefault="00E146F6" w:rsidP="00290FD6">
      <w:pPr>
        <w:pStyle w:val="Prrafodelista"/>
        <w:spacing w:line="360" w:lineRule="auto"/>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Flash es fácil de usar</w:t>
      </w:r>
    </w:p>
    <w:p w:rsidR="00E146F6" w:rsidRPr="00830F53" w:rsidRDefault="00E146F6" w:rsidP="00290FD6">
      <w:pPr>
        <w:pStyle w:val="Prrafodelista"/>
        <w:spacing w:line="360" w:lineRule="auto"/>
        <w:rPr>
          <w:rFonts w:ascii="Arial" w:hAnsi="Arial" w:cs="Arial"/>
          <w:sz w:val="22"/>
          <w:szCs w:val="22"/>
        </w:rPr>
      </w:pPr>
    </w:p>
    <w:p w:rsidR="00E146F6" w:rsidRPr="00830F53" w:rsidRDefault="00E146F6" w:rsidP="00290FD6">
      <w:pPr>
        <w:spacing w:line="360" w:lineRule="auto"/>
        <w:jc w:val="both"/>
        <w:rPr>
          <w:rFonts w:ascii="Arial" w:hAnsi="Arial" w:cs="Arial"/>
          <w:i/>
          <w:sz w:val="22"/>
          <w:szCs w:val="22"/>
        </w:rPr>
      </w:pPr>
      <w:r w:rsidRPr="00830F53">
        <w:rPr>
          <w:rFonts w:ascii="Arial" w:hAnsi="Arial" w:cs="Arial"/>
          <w:i/>
          <w:sz w:val="22"/>
          <w:szCs w:val="22"/>
        </w:rPr>
        <w:t>Desventajas de Flash</w:t>
      </w:r>
    </w:p>
    <w:p w:rsidR="00E146F6" w:rsidRPr="00830F53" w:rsidRDefault="00E146F6" w:rsidP="00290FD6">
      <w:pPr>
        <w:spacing w:line="360" w:lineRule="auto"/>
        <w:jc w:val="both"/>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Flash posee limitaciones de ancho de banda y velocidad, porque en general, las paginas flash suelen ser muy pesadas para cargar.</w:t>
      </w:r>
    </w:p>
    <w:p w:rsidR="00E146F6" w:rsidRPr="00830F53" w:rsidRDefault="00E146F6" w:rsidP="00290FD6">
      <w:pPr>
        <w:spacing w:line="360" w:lineRule="auto"/>
        <w:jc w:val="both"/>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 xml:space="preserve">El contenido Flash </w:t>
      </w:r>
      <w:r w:rsidR="00C53BB2">
        <w:rPr>
          <w:rFonts w:ascii="Arial" w:hAnsi="Arial" w:cs="Arial"/>
          <w:sz w:val="22"/>
          <w:szCs w:val="22"/>
        </w:rPr>
        <w:t>no es i</w:t>
      </w:r>
      <w:r w:rsidRPr="00C53BB2">
        <w:rPr>
          <w:rFonts w:ascii="Arial" w:hAnsi="Arial" w:cs="Arial"/>
          <w:sz w:val="22"/>
          <w:szCs w:val="22"/>
        </w:rPr>
        <w:t>ndexado</w:t>
      </w:r>
      <w:r w:rsidRPr="00830F53">
        <w:rPr>
          <w:rFonts w:ascii="Arial" w:hAnsi="Arial" w:cs="Arial"/>
          <w:sz w:val="22"/>
          <w:szCs w:val="22"/>
        </w:rPr>
        <w:t xml:space="preserve"> por los buscadores por lo que difícilmente será fácil encontrar la web en Google, Yahoo, Ask, etc.</w:t>
      </w:r>
    </w:p>
    <w:p w:rsidR="00E146F6" w:rsidRPr="00830F53" w:rsidRDefault="00E146F6" w:rsidP="00290FD6">
      <w:pPr>
        <w:pStyle w:val="Prrafodelista"/>
        <w:spacing w:line="360" w:lineRule="auto"/>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 xml:space="preserve">Si la animación no </w:t>
      </w:r>
      <w:r w:rsidR="009E4F93" w:rsidRPr="00830F53">
        <w:rPr>
          <w:rFonts w:ascii="Arial" w:hAnsi="Arial" w:cs="Arial"/>
          <w:sz w:val="22"/>
          <w:szCs w:val="22"/>
        </w:rPr>
        <w:t>está</w:t>
      </w:r>
      <w:r w:rsidRPr="00830F53">
        <w:rPr>
          <w:rFonts w:ascii="Arial" w:hAnsi="Arial" w:cs="Arial"/>
          <w:sz w:val="22"/>
          <w:szCs w:val="22"/>
        </w:rPr>
        <w:t xml:space="preserve"> bien programada puede resultar pesada al cargarla, hay que tener </w:t>
      </w:r>
      <w:r w:rsidR="009E4F93" w:rsidRPr="00830F53">
        <w:rPr>
          <w:rFonts w:ascii="Arial" w:hAnsi="Arial" w:cs="Arial"/>
          <w:sz w:val="22"/>
          <w:szCs w:val="22"/>
        </w:rPr>
        <w:t>en cuenta</w:t>
      </w:r>
      <w:r w:rsidRPr="00830F53">
        <w:rPr>
          <w:rFonts w:ascii="Arial" w:hAnsi="Arial" w:cs="Arial"/>
          <w:sz w:val="22"/>
          <w:szCs w:val="22"/>
        </w:rPr>
        <w:t xml:space="preserve"> hacia que destinatarios estamos apuntando y si los posibles visitantes tendrán el suficiente ancho de banda para navegarla y no que demore 1 hora o </w:t>
      </w:r>
      <w:r w:rsidR="009E4F93" w:rsidRPr="00830F53">
        <w:rPr>
          <w:rFonts w:ascii="Arial" w:hAnsi="Arial" w:cs="Arial"/>
          <w:sz w:val="22"/>
          <w:szCs w:val="22"/>
        </w:rPr>
        <w:t>más</w:t>
      </w:r>
      <w:r w:rsidRPr="00830F53">
        <w:rPr>
          <w:rFonts w:ascii="Arial" w:hAnsi="Arial" w:cs="Arial"/>
          <w:sz w:val="22"/>
          <w:szCs w:val="22"/>
        </w:rPr>
        <w:t xml:space="preserve"> en cada cambio de </w:t>
      </w:r>
      <w:r w:rsidR="009E4F93" w:rsidRPr="00830F53">
        <w:rPr>
          <w:rFonts w:ascii="Arial" w:hAnsi="Arial" w:cs="Arial"/>
          <w:sz w:val="22"/>
          <w:szCs w:val="22"/>
        </w:rPr>
        <w:t>página</w:t>
      </w:r>
      <w:r w:rsidRPr="00830F53">
        <w:rPr>
          <w:rFonts w:ascii="Arial" w:hAnsi="Arial" w:cs="Arial"/>
          <w:sz w:val="22"/>
          <w:szCs w:val="22"/>
        </w:rPr>
        <w:t>.</w:t>
      </w:r>
    </w:p>
    <w:p w:rsidR="00E146F6" w:rsidRPr="00830F53" w:rsidRDefault="00E146F6" w:rsidP="00290FD6">
      <w:pPr>
        <w:pStyle w:val="Prrafodelista"/>
        <w:spacing w:line="360" w:lineRule="auto"/>
        <w:rPr>
          <w:rFonts w:ascii="Arial" w:hAnsi="Arial" w:cs="Arial"/>
          <w:sz w:val="22"/>
          <w:szCs w:val="22"/>
        </w:rPr>
      </w:pPr>
    </w:p>
    <w:p w:rsidR="00E146F6" w:rsidRPr="00830F53" w:rsidRDefault="00E146F6"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 xml:space="preserve">Producir cambios en </w:t>
      </w:r>
      <w:r w:rsidR="009E4F93" w:rsidRPr="00830F53">
        <w:rPr>
          <w:rFonts w:ascii="Arial" w:hAnsi="Arial" w:cs="Arial"/>
          <w:sz w:val="22"/>
          <w:szCs w:val="22"/>
        </w:rPr>
        <w:t>páginas</w:t>
      </w:r>
      <w:r w:rsidRPr="00830F53">
        <w:rPr>
          <w:rFonts w:ascii="Arial" w:hAnsi="Arial" w:cs="Arial"/>
          <w:sz w:val="22"/>
          <w:szCs w:val="22"/>
        </w:rPr>
        <w:t xml:space="preserve"> realizadas con Flash puede significar largo tiempo de espera por parte de nuestro cliente ya que en muchos casos es “casi lo mismo” que </w:t>
      </w:r>
      <w:r w:rsidR="009E4F93" w:rsidRPr="00830F53">
        <w:rPr>
          <w:rFonts w:ascii="Arial" w:hAnsi="Arial" w:cs="Arial"/>
          <w:sz w:val="22"/>
          <w:szCs w:val="22"/>
        </w:rPr>
        <w:t>hacerla</w:t>
      </w:r>
      <w:r w:rsidRPr="00830F53">
        <w:rPr>
          <w:rFonts w:ascii="Arial" w:hAnsi="Arial" w:cs="Arial"/>
          <w:sz w:val="22"/>
          <w:szCs w:val="22"/>
        </w:rPr>
        <w:t xml:space="preserve"> de nuevo.</w:t>
      </w:r>
    </w:p>
    <w:p w:rsidR="00573CDA" w:rsidRDefault="00573CDA">
      <w:pPr>
        <w:spacing w:after="160" w:line="259" w:lineRule="auto"/>
        <w:rPr>
          <w:rFonts w:ascii="Arial" w:hAnsi="Arial" w:cs="Arial"/>
          <w:sz w:val="22"/>
          <w:szCs w:val="22"/>
        </w:rPr>
      </w:pPr>
      <w:r>
        <w:rPr>
          <w:rFonts w:ascii="Arial" w:hAnsi="Arial" w:cs="Arial"/>
          <w:sz w:val="22"/>
          <w:szCs w:val="22"/>
        </w:rPr>
        <w:br w:type="page"/>
      </w:r>
    </w:p>
    <w:p w:rsidR="009E4F93" w:rsidRPr="00830F53" w:rsidRDefault="009E4F93" w:rsidP="00290FD6">
      <w:pPr>
        <w:spacing w:line="360" w:lineRule="auto"/>
        <w:jc w:val="both"/>
        <w:rPr>
          <w:rFonts w:ascii="Arial" w:hAnsi="Arial" w:cs="Arial"/>
          <w:i/>
          <w:sz w:val="22"/>
          <w:szCs w:val="22"/>
        </w:rPr>
      </w:pPr>
      <w:r w:rsidRPr="00830F53">
        <w:rPr>
          <w:rFonts w:ascii="Arial" w:hAnsi="Arial" w:cs="Arial"/>
          <w:i/>
          <w:sz w:val="22"/>
          <w:szCs w:val="22"/>
        </w:rPr>
        <w:lastRenderedPageBreak/>
        <w:t>Ajax</w:t>
      </w:r>
    </w:p>
    <w:p w:rsidR="009E4F93" w:rsidRPr="00830F53" w:rsidRDefault="009E4F93" w:rsidP="00290FD6">
      <w:pPr>
        <w:spacing w:line="360" w:lineRule="auto"/>
        <w:jc w:val="both"/>
        <w:rPr>
          <w:rFonts w:ascii="Arial" w:hAnsi="Arial" w:cs="Arial"/>
          <w:sz w:val="22"/>
          <w:szCs w:val="22"/>
        </w:rPr>
      </w:pPr>
    </w:p>
    <w:p w:rsidR="009E4F93" w:rsidRPr="00830F53" w:rsidRDefault="009E4F93" w:rsidP="00290FD6">
      <w:pPr>
        <w:spacing w:line="360" w:lineRule="auto"/>
        <w:jc w:val="both"/>
        <w:rPr>
          <w:rFonts w:ascii="Arial" w:hAnsi="Arial" w:cs="Arial"/>
          <w:sz w:val="22"/>
          <w:szCs w:val="22"/>
        </w:rPr>
      </w:pPr>
      <w:r w:rsidRPr="00830F53">
        <w:rPr>
          <w:rFonts w:ascii="Arial" w:hAnsi="Arial" w:cs="Arial"/>
          <w:sz w:val="22"/>
          <w:szCs w:val="22"/>
        </w:rPr>
        <w:tab/>
      </w:r>
      <w:r w:rsidR="00547D48" w:rsidRPr="00830F53">
        <w:rPr>
          <w:rFonts w:ascii="Arial" w:hAnsi="Arial" w:cs="Arial"/>
          <w:sz w:val="22"/>
          <w:szCs w:val="22"/>
        </w:rPr>
        <w:t>En el glosario de</w:t>
      </w:r>
      <w:r w:rsidR="00BE3C54">
        <w:rPr>
          <w:rFonts w:ascii="Arial" w:hAnsi="Arial" w:cs="Arial"/>
          <w:sz w:val="22"/>
          <w:szCs w:val="22"/>
        </w:rPr>
        <w:t xml:space="preserve">l sitio web Eduteka desarrollado por </w:t>
      </w:r>
      <w:r w:rsidR="00E70CEE" w:rsidRPr="00830F53">
        <w:rPr>
          <w:rFonts w:ascii="Arial" w:hAnsi="Arial" w:cs="Arial"/>
          <w:sz w:val="22"/>
          <w:szCs w:val="22"/>
        </w:rPr>
        <w:t xml:space="preserve"> </w:t>
      </w:r>
      <w:r w:rsidR="00BE3C54">
        <w:rPr>
          <w:rFonts w:ascii="Arial" w:hAnsi="Arial" w:cs="Arial"/>
          <w:sz w:val="22"/>
          <w:szCs w:val="22"/>
        </w:rPr>
        <w:t xml:space="preserve">Sanchez (2012) </w:t>
      </w:r>
      <w:r w:rsidR="00E339F8" w:rsidRPr="00830F53">
        <w:rPr>
          <w:rFonts w:ascii="Arial" w:hAnsi="Arial" w:cs="Arial"/>
          <w:sz w:val="22"/>
          <w:szCs w:val="22"/>
        </w:rPr>
        <w:t>encontramos que Ajax es: “</w:t>
      </w:r>
      <w:r w:rsidRPr="00830F53">
        <w:rPr>
          <w:rFonts w:ascii="Arial" w:hAnsi="Arial" w:cs="Arial"/>
          <w:sz w:val="22"/>
          <w:szCs w:val="22"/>
        </w:rPr>
        <w:t>Acrónimo de Asynchronous JavaScript And XML (JavaScript asíncrono y XML), es una técnica de desarrollo Web para crear aplicaciones interactivas o RIA (RichInernetApplications). En estas aplicaciones se ejecutan en el cliente, es decir, en el navegador de los usuarios mientras se mantiene la comunicación asíncrona con el servidor en segundo plano. De esta forma es posible realizar cambios sobre las páginas sin necesidad de recargarlas, lo que significa aumentar la interactividad, velocidad y usabilidad en las aplicaciones</w:t>
      </w:r>
      <w:r w:rsidR="00E339F8" w:rsidRPr="00830F53">
        <w:rPr>
          <w:rFonts w:ascii="Arial" w:hAnsi="Arial" w:cs="Arial"/>
          <w:sz w:val="22"/>
          <w:szCs w:val="22"/>
        </w:rPr>
        <w:t>”.</w:t>
      </w:r>
    </w:p>
    <w:p w:rsidR="009E4F93" w:rsidRPr="00830F53" w:rsidRDefault="009E4F93" w:rsidP="00290FD6">
      <w:pPr>
        <w:spacing w:line="360" w:lineRule="auto"/>
        <w:jc w:val="both"/>
        <w:rPr>
          <w:rFonts w:ascii="Arial" w:hAnsi="Arial" w:cs="Arial"/>
          <w:sz w:val="22"/>
          <w:szCs w:val="22"/>
        </w:rPr>
      </w:pPr>
    </w:p>
    <w:p w:rsidR="00B47163" w:rsidRPr="00830F53" w:rsidRDefault="00B47163" w:rsidP="00290FD6">
      <w:pPr>
        <w:spacing w:line="360" w:lineRule="auto"/>
        <w:jc w:val="both"/>
        <w:rPr>
          <w:rFonts w:ascii="Arial" w:hAnsi="Arial" w:cs="Arial"/>
          <w:i/>
          <w:sz w:val="22"/>
          <w:szCs w:val="22"/>
        </w:rPr>
      </w:pPr>
      <w:commentRangeStart w:id="467"/>
      <w:r w:rsidRPr="00830F53">
        <w:rPr>
          <w:rFonts w:ascii="Arial" w:hAnsi="Arial" w:cs="Arial"/>
          <w:i/>
          <w:sz w:val="22"/>
          <w:szCs w:val="22"/>
        </w:rPr>
        <w:t>Ajax está compuesto de diferentes tecnologías entre las cuales destacan:</w:t>
      </w:r>
    </w:p>
    <w:p w:rsidR="009E4F93" w:rsidRPr="00830F53" w:rsidRDefault="009E4F93" w:rsidP="00290FD6">
      <w:pPr>
        <w:spacing w:line="360" w:lineRule="auto"/>
        <w:jc w:val="both"/>
        <w:rPr>
          <w:rFonts w:ascii="Arial" w:hAnsi="Arial" w:cs="Arial"/>
          <w:sz w:val="22"/>
          <w:szCs w:val="22"/>
        </w:rPr>
      </w:pPr>
    </w:p>
    <w:p w:rsidR="009E4F93" w:rsidRPr="00830F53" w:rsidRDefault="009E4F93"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XHTML (o HTML) y hojas de estilos en cascada (CSS) para el diseño que acompaña la información.</w:t>
      </w:r>
    </w:p>
    <w:p w:rsidR="009E4F93" w:rsidRPr="00830F53" w:rsidRDefault="009E4F93"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Documente ObjectModel (DOM) accedido con un lenguaje de scripting por parte del usuario, especialmente implementaciones ECMAScript como JavaScript y Jscript, para mostrar e interactuar dinámicamente con la información presentada.</w:t>
      </w:r>
    </w:p>
    <w:p w:rsidR="009E4F93" w:rsidRPr="00830F53" w:rsidRDefault="009E4F93" w:rsidP="00290FD6">
      <w:pPr>
        <w:spacing w:line="360" w:lineRule="auto"/>
        <w:jc w:val="both"/>
        <w:rPr>
          <w:rFonts w:ascii="Arial" w:hAnsi="Arial" w:cs="Arial"/>
          <w:sz w:val="22"/>
          <w:szCs w:val="22"/>
        </w:rPr>
      </w:pPr>
    </w:p>
    <w:p w:rsidR="009E4F93" w:rsidRPr="00830F53" w:rsidRDefault="009E4F93"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El objeto XMLHttpRequest para intercambiar datos de forma asíncrona con el servidor Web. En algunos Frameworks y en algunas situaciones concretas, se usa un objeto iframe en lugar del XMLHttpRequest para realizar dichos intercambios.</w:t>
      </w:r>
    </w:p>
    <w:p w:rsidR="009E4F93" w:rsidRPr="00830F53" w:rsidRDefault="009E4F93" w:rsidP="00290FD6">
      <w:pPr>
        <w:pStyle w:val="Prrafodelista"/>
        <w:spacing w:line="360" w:lineRule="auto"/>
        <w:rPr>
          <w:rFonts w:ascii="Arial" w:hAnsi="Arial" w:cs="Arial"/>
          <w:sz w:val="22"/>
          <w:szCs w:val="22"/>
        </w:rPr>
      </w:pPr>
    </w:p>
    <w:p w:rsidR="009E4F93" w:rsidRPr="00830F53" w:rsidRDefault="009E4F93"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XML es el formato usado generalmente para la trasferencia de datos solicitados al servidor, aunque cualquier formato puede funcionar, incluyendo HTML preformateado, texto plano, JSON y hasta el EBML.</w:t>
      </w:r>
    </w:p>
    <w:p w:rsidR="00471B13" w:rsidRPr="00830F53" w:rsidRDefault="00471B13" w:rsidP="00290FD6">
      <w:pPr>
        <w:spacing w:line="360" w:lineRule="auto"/>
        <w:jc w:val="both"/>
        <w:rPr>
          <w:rFonts w:ascii="Arial" w:hAnsi="Arial" w:cs="Arial"/>
          <w:sz w:val="22"/>
          <w:szCs w:val="22"/>
        </w:rPr>
      </w:pPr>
    </w:p>
    <w:p w:rsidR="009E4F93" w:rsidRPr="00830F53" w:rsidRDefault="009E4F93" w:rsidP="00290FD6">
      <w:pPr>
        <w:spacing w:line="360" w:lineRule="auto"/>
        <w:jc w:val="both"/>
        <w:rPr>
          <w:rFonts w:ascii="Arial" w:hAnsi="Arial" w:cs="Arial"/>
          <w:sz w:val="22"/>
          <w:szCs w:val="22"/>
        </w:rPr>
      </w:pPr>
    </w:p>
    <w:p w:rsidR="00471B13" w:rsidRPr="00830F53" w:rsidRDefault="00471B13" w:rsidP="00290FD6">
      <w:pPr>
        <w:spacing w:line="360" w:lineRule="auto"/>
        <w:ind w:firstLine="360"/>
        <w:jc w:val="both"/>
        <w:rPr>
          <w:rFonts w:ascii="Arial" w:hAnsi="Arial" w:cs="Arial"/>
          <w:sz w:val="22"/>
          <w:szCs w:val="22"/>
        </w:rPr>
      </w:pPr>
      <w:r w:rsidRPr="00830F53">
        <w:rPr>
          <w:rFonts w:ascii="Arial" w:hAnsi="Arial" w:cs="Arial"/>
          <w:sz w:val="22"/>
          <w:szCs w:val="22"/>
        </w:rPr>
        <w:t>Como el DHTML, LAMP p SPA, Ajax no construye una tecnología en sí, sino que es un término que engloba a un grupo de estas que trabajan conjuntamente.</w:t>
      </w:r>
    </w:p>
    <w:commentRangeEnd w:id="467"/>
    <w:p w:rsidR="009E4F93" w:rsidRPr="00830F53" w:rsidRDefault="001918CD" w:rsidP="00290FD6">
      <w:pPr>
        <w:spacing w:line="360" w:lineRule="auto"/>
        <w:jc w:val="both"/>
        <w:rPr>
          <w:rFonts w:ascii="Arial" w:hAnsi="Arial" w:cs="Arial"/>
          <w:sz w:val="22"/>
          <w:szCs w:val="22"/>
        </w:rPr>
      </w:pPr>
      <w:r>
        <w:rPr>
          <w:rStyle w:val="Refdecomentario"/>
        </w:rPr>
        <w:commentReference w:id="467"/>
      </w:r>
    </w:p>
    <w:p w:rsidR="009E4F93" w:rsidRPr="00830F53" w:rsidRDefault="00471B13" w:rsidP="00290FD6">
      <w:pPr>
        <w:spacing w:line="360" w:lineRule="auto"/>
        <w:jc w:val="both"/>
        <w:rPr>
          <w:rFonts w:ascii="Arial" w:hAnsi="Arial" w:cs="Arial"/>
          <w:i/>
          <w:sz w:val="22"/>
          <w:szCs w:val="22"/>
        </w:rPr>
      </w:pPr>
      <w:r w:rsidRPr="00830F53">
        <w:rPr>
          <w:rFonts w:ascii="Arial" w:hAnsi="Arial" w:cs="Arial"/>
          <w:i/>
          <w:sz w:val="22"/>
          <w:szCs w:val="22"/>
        </w:rPr>
        <w:t>jQuery</w:t>
      </w:r>
    </w:p>
    <w:p w:rsidR="00471B13" w:rsidRPr="00830F53" w:rsidRDefault="00E103C4" w:rsidP="00290FD6">
      <w:pPr>
        <w:spacing w:line="360" w:lineRule="auto"/>
        <w:jc w:val="both"/>
        <w:rPr>
          <w:rFonts w:ascii="Arial" w:hAnsi="Arial" w:cs="Arial"/>
          <w:sz w:val="22"/>
          <w:szCs w:val="22"/>
        </w:rPr>
      </w:pPr>
      <w:r w:rsidRPr="00830F53">
        <w:rPr>
          <w:rFonts w:ascii="Arial" w:hAnsi="Arial" w:cs="Arial"/>
          <w:sz w:val="22"/>
          <w:szCs w:val="22"/>
        </w:rPr>
        <w:t xml:space="preserve">Según </w:t>
      </w:r>
      <w:r w:rsidR="00A74B3F">
        <w:rPr>
          <w:rFonts w:ascii="Arial" w:hAnsi="Arial" w:cs="Arial"/>
          <w:sz w:val="22"/>
          <w:szCs w:val="22"/>
        </w:rPr>
        <w:t>Cárdenas (2011</w:t>
      </w:r>
      <w:r w:rsidR="00A74B3F" w:rsidRPr="00A74B3F">
        <w:rPr>
          <w:rFonts w:ascii="Arial" w:hAnsi="Arial" w:cs="Arial"/>
          <w:sz w:val="22"/>
          <w:szCs w:val="22"/>
        </w:rPr>
        <w:t>)</w:t>
      </w:r>
      <w:r w:rsidRPr="00830F53">
        <w:rPr>
          <w:rFonts w:ascii="Arial" w:hAnsi="Arial" w:cs="Arial"/>
          <w:sz w:val="22"/>
          <w:szCs w:val="22"/>
        </w:rPr>
        <w:t>, en su trabajo titulado “Plataforma para la gestión y administración de dispositivos electrónicos remotos a trav</w:t>
      </w:r>
      <w:r w:rsidR="003418D4">
        <w:rPr>
          <w:rFonts w:ascii="Arial" w:hAnsi="Arial" w:cs="Arial"/>
          <w:sz w:val="22"/>
          <w:szCs w:val="22"/>
        </w:rPr>
        <w:t>és de la web” expone que jQuery e</w:t>
      </w:r>
      <w:r w:rsidR="00B611E2" w:rsidRPr="00830F53">
        <w:rPr>
          <w:rFonts w:ascii="Arial" w:hAnsi="Arial" w:cs="Arial"/>
          <w:sz w:val="22"/>
          <w:szCs w:val="22"/>
        </w:rPr>
        <w:t>s una biblioteca o Fra</w:t>
      </w:r>
      <w:r w:rsidR="00471B13" w:rsidRPr="00830F53">
        <w:rPr>
          <w:rFonts w:ascii="Arial" w:hAnsi="Arial" w:cs="Arial"/>
          <w:sz w:val="22"/>
          <w:szCs w:val="22"/>
        </w:rPr>
        <w:t xml:space="preserve">mework de JavaScript, creada inicialmente por John </w:t>
      </w:r>
      <w:r w:rsidR="00471B13" w:rsidRPr="00830F53">
        <w:rPr>
          <w:rFonts w:ascii="Arial" w:hAnsi="Arial" w:cs="Arial"/>
          <w:sz w:val="22"/>
          <w:szCs w:val="22"/>
        </w:rPr>
        <w:lastRenderedPageBreak/>
        <w:t xml:space="preserve">Resing que permite simplificar la manera de interactuar con los documentos HTML, manipular el árbol DOM, manejador eventos, desarrollar animaciones y agregar interacción con la técnica Ajax a </w:t>
      </w:r>
      <w:r w:rsidR="00B42E8D" w:rsidRPr="00830F53">
        <w:rPr>
          <w:rFonts w:ascii="Arial" w:hAnsi="Arial" w:cs="Arial"/>
          <w:sz w:val="22"/>
          <w:szCs w:val="22"/>
        </w:rPr>
        <w:t>páginas</w:t>
      </w:r>
      <w:r w:rsidR="00471B13" w:rsidRPr="00830F53">
        <w:rPr>
          <w:rFonts w:ascii="Arial" w:hAnsi="Arial" w:cs="Arial"/>
          <w:sz w:val="22"/>
          <w:szCs w:val="22"/>
        </w:rPr>
        <w:t xml:space="preserve"> Web.</w:t>
      </w:r>
    </w:p>
    <w:p w:rsidR="00471B13" w:rsidRPr="00830F53" w:rsidRDefault="00471B13" w:rsidP="00290FD6">
      <w:pPr>
        <w:spacing w:line="360" w:lineRule="auto"/>
        <w:jc w:val="both"/>
        <w:rPr>
          <w:rFonts w:ascii="Arial" w:hAnsi="Arial" w:cs="Arial"/>
          <w:sz w:val="22"/>
          <w:szCs w:val="22"/>
        </w:rPr>
      </w:pPr>
    </w:p>
    <w:p w:rsidR="00471B13" w:rsidRPr="00830F53" w:rsidRDefault="00471B13" w:rsidP="00290FD6">
      <w:pPr>
        <w:spacing w:line="360" w:lineRule="auto"/>
        <w:jc w:val="both"/>
        <w:rPr>
          <w:rFonts w:ascii="Arial" w:hAnsi="Arial" w:cs="Arial"/>
          <w:sz w:val="22"/>
          <w:szCs w:val="22"/>
        </w:rPr>
      </w:pPr>
      <w:r w:rsidRPr="00830F53">
        <w:rPr>
          <w:rFonts w:ascii="Arial" w:hAnsi="Arial" w:cs="Arial"/>
          <w:sz w:val="22"/>
          <w:szCs w:val="22"/>
        </w:rPr>
        <w:tab/>
        <w:t>jQuery es software libre y de código abierto, p</w:t>
      </w:r>
      <w:r w:rsidR="00677459">
        <w:rPr>
          <w:rFonts w:ascii="Arial" w:hAnsi="Arial" w:cs="Arial"/>
          <w:sz w:val="22"/>
          <w:szCs w:val="22"/>
        </w:rPr>
        <w:t>o</w:t>
      </w:r>
      <w:r w:rsidRPr="00830F53">
        <w:rPr>
          <w:rFonts w:ascii="Arial" w:hAnsi="Arial" w:cs="Arial"/>
          <w:sz w:val="22"/>
          <w:szCs w:val="22"/>
        </w:rPr>
        <w:t>see un doble licenciamiento bajo Licencia MIT y la Licencia Publica General de GNu v2, permitiendo su uso en proyectos libres y privativos. jQuery, al igual que otras bibliotecas, ofrece una series de funcionalidades basadas en JavaScript que de otra manera requerirían de mucho más código, es decir, con las funciones propias de esta biblioteca se logran grandes resultados en menos tiempo y espacio.</w:t>
      </w:r>
    </w:p>
    <w:p w:rsidR="00471B13" w:rsidRPr="00830F53" w:rsidRDefault="00471B13" w:rsidP="00290FD6">
      <w:pPr>
        <w:spacing w:line="360" w:lineRule="auto"/>
        <w:jc w:val="both"/>
        <w:rPr>
          <w:rFonts w:ascii="Arial" w:hAnsi="Arial" w:cs="Arial"/>
          <w:sz w:val="22"/>
          <w:szCs w:val="22"/>
        </w:rPr>
      </w:pPr>
    </w:p>
    <w:p w:rsidR="00471B13" w:rsidRPr="00830F53" w:rsidRDefault="00533672" w:rsidP="00290FD6">
      <w:pPr>
        <w:spacing w:line="360" w:lineRule="auto"/>
        <w:jc w:val="both"/>
        <w:rPr>
          <w:rFonts w:ascii="Arial" w:hAnsi="Arial" w:cs="Arial"/>
          <w:i/>
          <w:sz w:val="22"/>
          <w:szCs w:val="22"/>
        </w:rPr>
      </w:pPr>
      <w:r w:rsidRPr="00830F53">
        <w:rPr>
          <w:rFonts w:ascii="Arial" w:hAnsi="Arial" w:cs="Arial"/>
          <w:i/>
          <w:sz w:val="22"/>
          <w:szCs w:val="22"/>
        </w:rPr>
        <w:t>Determinación</w:t>
      </w:r>
      <w:r w:rsidR="00471B13" w:rsidRPr="00830F53">
        <w:rPr>
          <w:rFonts w:ascii="Arial" w:hAnsi="Arial" w:cs="Arial"/>
          <w:i/>
          <w:sz w:val="22"/>
          <w:szCs w:val="22"/>
        </w:rPr>
        <w:t xml:space="preserve"> de las herramientas a utilizar</w:t>
      </w:r>
    </w:p>
    <w:p w:rsidR="00471B13" w:rsidRPr="00830F53" w:rsidRDefault="00471B13" w:rsidP="00290FD6">
      <w:pPr>
        <w:spacing w:line="360" w:lineRule="auto"/>
        <w:jc w:val="both"/>
        <w:rPr>
          <w:rFonts w:ascii="Arial" w:hAnsi="Arial" w:cs="Arial"/>
          <w:sz w:val="22"/>
          <w:szCs w:val="22"/>
        </w:rPr>
      </w:pPr>
    </w:p>
    <w:p w:rsidR="00471B13" w:rsidRPr="00830F53" w:rsidRDefault="00471B13" w:rsidP="00290FD6">
      <w:pPr>
        <w:spacing w:line="360" w:lineRule="auto"/>
        <w:jc w:val="both"/>
        <w:rPr>
          <w:rFonts w:ascii="Arial" w:hAnsi="Arial" w:cs="Arial"/>
          <w:sz w:val="22"/>
          <w:szCs w:val="22"/>
        </w:rPr>
      </w:pPr>
      <w:r w:rsidRPr="00830F53">
        <w:rPr>
          <w:rFonts w:ascii="Arial" w:hAnsi="Arial" w:cs="Arial"/>
          <w:sz w:val="22"/>
          <w:szCs w:val="22"/>
        </w:rPr>
        <w:tab/>
        <w:t xml:space="preserve">Una vez hecho el análisis de todas estas características, se </w:t>
      </w:r>
      <w:r w:rsidR="00533672" w:rsidRPr="00830F53">
        <w:rPr>
          <w:rFonts w:ascii="Arial" w:hAnsi="Arial" w:cs="Arial"/>
          <w:sz w:val="22"/>
          <w:szCs w:val="22"/>
        </w:rPr>
        <w:t>determinó</w:t>
      </w:r>
      <w:r w:rsidRPr="00830F53">
        <w:rPr>
          <w:rFonts w:ascii="Arial" w:hAnsi="Arial" w:cs="Arial"/>
          <w:sz w:val="22"/>
          <w:szCs w:val="22"/>
        </w:rPr>
        <w:t xml:space="preserve"> realizar el proyecto </w:t>
      </w:r>
      <w:r w:rsidR="003418D4">
        <w:rPr>
          <w:rFonts w:ascii="Arial" w:hAnsi="Arial" w:cs="Arial"/>
          <w:sz w:val="22"/>
          <w:szCs w:val="22"/>
        </w:rPr>
        <w:t>de reestructuración con</w:t>
      </w:r>
      <w:r w:rsidRPr="00830F53">
        <w:rPr>
          <w:rFonts w:ascii="Arial" w:hAnsi="Arial" w:cs="Arial"/>
          <w:sz w:val="22"/>
          <w:szCs w:val="22"/>
        </w:rPr>
        <w:t xml:space="preserve"> tecnología a</w:t>
      </w:r>
      <w:r w:rsidR="003418D4">
        <w:rPr>
          <w:rFonts w:ascii="Arial" w:hAnsi="Arial" w:cs="Arial"/>
          <w:sz w:val="22"/>
          <w:szCs w:val="22"/>
        </w:rPr>
        <w:t>ctual debido a sus beneficios. E</w:t>
      </w:r>
      <w:r w:rsidRPr="00830F53">
        <w:rPr>
          <w:rFonts w:ascii="Arial" w:hAnsi="Arial" w:cs="Arial"/>
          <w:sz w:val="22"/>
          <w:szCs w:val="22"/>
        </w:rPr>
        <w:t xml:space="preserve">sto es, se </w:t>
      </w:r>
      <w:r w:rsidR="00533672" w:rsidRPr="00830F53">
        <w:rPr>
          <w:rFonts w:ascii="Arial" w:hAnsi="Arial" w:cs="Arial"/>
          <w:sz w:val="22"/>
          <w:szCs w:val="22"/>
        </w:rPr>
        <w:t>optó</w:t>
      </w:r>
      <w:r w:rsidRPr="00830F53">
        <w:rPr>
          <w:rFonts w:ascii="Arial" w:hAnsi="Arial" w:cs="Arial"/>
          <w:sz w:val="22"/>
          <w:szCs w:val="22"/>
        </w:rPr>
        <w:t xml:space="preserve"> por realizar el proyecto anexa</w:t>
      </w:r>
      <w:r w:rsidR="003418D4">
        <w:rPr>
          <w:rFonts w:ascii="Arial" w:hAnsi="Arial" w:cs="Arial"/>
          <w:sz w:val="22"/>
          <w:szCs w:val="22"/>
        </w:rPr>
        <w:t>ndo mó</w:t>
      </w:r>
      <w:r w:rsidRPr="00830F53">
        <w:rPr>
          <w:rFonts w:ascii="Arial" w:hAnsi="Arial" w:cs="Arial"/>
          <w:sz w:val="22"/>
          <w:szCs w:val="22"/>
        </w:rPr>
        <w:t>dulos</w:t>
      </w:r>
      <w:r w:rsidR="003418D4">
        <w:rPr>
          <w:rFonts w:ascii="Arial" w:hAnsi="Arial" w:cs="Arial"/>
          <w:sz w:val="22"/>
          <w:szCs w:val="22"/>
        </w:rPr>
        <w:t xml:space="preserve"> en</w:t>
      </w:r>
      <w:r w:rsidRPr="00830F53">
        <w:rPr>
          <w:rFonts w:ascii="Arial" w:hAnsi="Arial" w:cs="Arial"/>
          <w:sz w:val="22"/>
          <w:szCs w:val="22"/>
        </w:rPr>
        <w:t xml:space="preserve"> Ajax, jQuery y Flash, permitiendo </w:t>
      </w:r>
      <w:r w:rsidR="00533672" w:rsidRPr="00830F53">
        <w:rPr>
          <w:rFonts w:ascii="Arial" w:hAnsi="Arial" w:cs="Arial"/>
          <w:sz w:val="22"/>
          <w:szCs w:val="22"/>
        </w:rPr>
        <w:t>así</w:t>
      </w:r>
      <w:r w:rsidRPr="00830F53">
        <w:rPr>
          <w:rFonts w:ascii="Arial" w:hAnsi="Arial" w:cs="Arial"/>
          <w:sz w:val="22"/>
          <w:szCs w:val="22"/>
        </w:rPr>
        <w:t xml:space="preserve"> mejorar las características actuales del sistema por tratarse estas herramientas de </w:t>
      </w:r>
      <w:r w:rsidR="00533672" w:rsidRPr="00830F53">
        <w:rPr>
          <w:rFonts w:ascii="Arial" w:hAnsi="Arial" w:cs="Arial"/>
          <w:sz w:val="22"/>
          <w:szCs w:val="22"/>
        </w:rPr>
        <w:t>tecnologías</w:t>
      </w:r>
      <w:r w:rsidRPr="00830F53">
        <w:rPr>
          <w:rFonts w:ascii="Arial" w:hAnsi="Arial" w:cs="Arial"/>
          <w:sz w:val="22"/>
          <w:szCs w:val="22"/>
        </w:rPr>
        <w:t xml:space="preserve"> útiles para mejorar la experiencia del usuarios.</w:t>
      </w:r>
    </w:p>
    <w:p w:rsidR="00471B13" w:rsidRPr="00830F53" w:rsidRDefault="00471B13" w:rsidP="00290FD6">
      <w:pPr>
        <w:spacing w:line="360" w:lineRule="auto"/>
        <w:jc w:val="both"/>
        <w:rPr>
          <w:rFonts w:ascii="Arial" w:hAnsi="Arial" w:cs="Arial"/>
          <w:sz w:val="22"/>
          <w:szCs w:val="22"/>
        </w:rPr>
      </w:pPr>
    </w:p>
    <w:p w:rsidR="00471B13" w:rsidRPr="00830F53" w:rsidRDefault="00A62F46" w:rsidP="00290FD6">
      <w:pPr>
        <w:spacing w:line="360" w:lineRule="auto"/>
        <w:jc w:val="both"/>
        <w:rPr>
          <w:rFonts w:ascii="Arial" w:hAnsi="Arial" w:cs="Arial"/>
          <w:sz w:val="22"/>
          <w:szCs w:val="22"/>
        </w:rPr>
      </w:pPr>
      <w:r>
        <w:rPr>
          <w:rFonts w:ascii="Arial" w:hAnsi="Arial" w:cs="Arial"/>
          <w:sz w:val="22"/>
          <w:szCs w:val="22"/>
        </w:rPr>
        <w:tab/>
      </w:r>
      <w:ins w:id="468" w:author="Lanix_XP" w:date="2014-06-13T14:16:00Z">
        <w:r w:rsidR="001918CD">
          <w:rPr>
            <w:rFonts w:ascii="Arial" w:hAnsi="Arial" w:cs="Arial"/>
            <w:sz w:val="22"/>
            <w:szCs w:val="22"/>
          </w:rPr>
          <w:t xml:space="preserve">El primer paso fue pasar el lenguaje </w:t>
        </w:r>
      </w:ins>
      <w:del w:id="469" w:author="Lanix_XP" w:date="2014-06-13T14:16:00Z">
        <w:r w:rsidDel="001918CD">
          <w:rPr>
            <w:rFonts w:ascii="Arial" w:hAnsi="Arial" w:cs="Arial"/>
            <w:sz w:val="22"/>
            <w:szCs w:val="22"/>
          </w:rPr>
          <w:delText>Se d</w:delText>
        </w:r>
        <w:r w:rsidR="00471B13" w:rsidRPr="00830F53" w:rsidDel="001918CD">
          <w:rPr>
            <w:rFonts w:ascii="Arial" w:hAnsi="Arial" w:cs="Arial"/>
            <w:sz w:val="22"/>
            <w:szCs w:val="22"/>
          </w:rPr>
          <w:delText xml:space="preserve">ebe de aclarar </w:delText>
        </w:r>
      </w:del>
      <w:del w:id="470" w:author="Lanix_XP" w:date="2014-06-13T14:15:00Z">
        <w:r w:rsidR="00471B13" w:rsidRPr="00830F53" w:rsidDel="001918CD">
          <w:rPr>
            <w:rFonts w:ascii="Arial" w:hAnsi="Arial" w:cs="Arial"/>
            <w:sz w:val="22"/>
            <w:szCs w:val="22"/>
          </w:rPr>
          <w:delText>los puntos de</w:delText>
        </w:r>
      </w:del>
      <w:del w:id="471" w:author="Lanix_XP" w:date="2014-06-13T14:16:00Z">
        <w:r w:rsidR="00471B13" w:rsidRPr="00830F53" w:rsidDel="001918CD">
          <w:rPr>
            <w:rFonts w:ascii="Arial" w:hAnsi="Arial" w:cs="Arial"/>
            <w:sz w:val="22"/>
            <w:szCs w:val="22"/>
          </w:rPr>
          <w:delText xml:space="preserve"> JeetSpeed y HTML porque ese será nuestro primer paso, pasar el lenguaje de JeetSpeed </w:delText>
        </w:r>
      </w:del>
      <w:r w:rsidR="00471B13" w:rsidRPr="00830F53">
        <w:rPr>
          <w:rFonts w:ascii="Arial" w:hAnsi="Arial" w:cs="Arial"/>
          <w:sz w:val="22"/>
          <w:szCs w:val="22"/>
        </w:rPr>
        <w:t>a HTML</w:t>
      </w:r>
      <w:ins w:id="472" w:author="Lanix_XP" w:date="2014-06-13T14:16:00Z">
        <w:r w:rsidR="001918CD">
          <w:rPr>
            <w:rFonts w:ascii="Arial" w:hAnsi="Arial" w:cs="Arial"/>
            <w:sz w:val="22"/>
            <w:szCs w:val="22"/>
          </w:rPr>
          <w:t xml:space="preserve"> de PIAC?</w:t>
        </w:r>
      </w:ins>
      <w:r w:rsidR="00533672" w:rsidRPr="00830F53">
        <w:rPr>
          <w:rFonts w:ascii="Arial" w:hAnsi="Arial" w:cs="Arial"/>
          <w:sz w:val="22"/>
          <w:szCs w:val="22"/>
        </w:rPr>
        <w:t>.</w:t>
      </w:r>
    </w:p>
    <w:p w:rsidR="00471B13" w:rsidRPr="00830F53" w:rsidRDefault="00471B13" w:rsidP="00290FD6">
      <w:pPr>
        <w:spacing w:line="360" w:lineRule="auto"/>
        <w:jc w:val="both"/>
        <w:rPr>
          <w:rFonts w:ascii="Arial" w:hAnsi="Arial" w:cs="Arial"/>
          <w:sz w:val="22"/>
          <w:szCs w:val="22"/>
        </w:rPr>
      </w:pPr>
    </w:p>
    <w:p w:rsidR="00C333F4" w:rsidRPr="00830F53" w:rsidRDefault="00C333F4" w:rsidP="00290FD6">
      <w:pPr>
        <w:spacing w:line="360" w:lineRule="auto"/>
        <w:jc w:val="both"/>
        <w:rPr>
          <w:rFonts w:ascii="Arial" w:hAnsi="Arial" w:cs="Arial"/>
          <w:sz w:val="22"/>
          <w:szCs w:val="22"/>
        </w:rPr>
      </w:pPr>
      <w:r w:rsidRPr="00830F53">
        <w:rPr>
          <w:rFonts w:ascii="Arial" w:hAnsi="Arial" w:cs="Arial"/>
          <w:sz w:val="22"/>
          <w:szCs w:val="22"/>
        </w:rPr>
        <w:tab/>
        <w:t xml:space="preserve">Se realizó una comparativa entre la especificación de portlets implementados por Jetspeed y el lenguaje de programación PHP para verificar la funcionalidad de ambos en cuando a la incorporación de nuevas aplicaciones multimedia. </w:t>
      </w:r>
    </w:p>
    <w:p w:rsidR="004F0BC9" w:rsidRPr="00830F53" w:rsidRDefault="004F0BC9" w:rsidP="00290FD6">
      <w:pPr>
        <w:spacing w:line="360" w:lineRule="auto"/>
        <w:jc w:val="both"/>
        <w:rPr>
          <w:rFonts w:ascii="Arial" w:hAnsi="Arial" w:cs="Arial"/>
          <w:sz w:val="22"/>
          <w:szCs w:val="22"/>
        </w:rPr>
      </w:pPr>
    </w:p>
    <w:p w:rsidR="004F0BC9" w:rsidRPr="00830F53" w:rsidRDefault="00A01AFE" w:rsidP="00290FD6">
      <w:pPr>
        <w:spacing w:line="360" w:lineRule="auto"/>
        <w:jc w:val="both"/>
        <w:rPr>
          <w:rFonts w:ascii="Arial" w:hAnsi="Arial" w:cs="Arial"/>
          <w:sz w:val="22"/>
          <w:szCs w:val="22"/>
        </w:rPr>
      </w:pPr>
      <w:r w:rsidRPr="00830F53">
        <w:rPr>
          <w:rFonts w:ascii="Arial" w:hAnsi="Arial" w:cs="Arial"/>
          <w:sz w:val="22"/>
          <w:szCs w:val="22"/>
        </w:rPr>
        <w:tab/>
        <w:t>Para realizar esta comparación se tomaron en cuenta principalmente los siguientes criterios de documentación existente en la plataforma, comunidades de soporte a la plataforma.</w:t>
      </w:r>
    </w:p>
    <w:p w:rsidR="00A01AFE" w:rsidRPr="00830F53" w:rsidRDefault="00A01AFE" w:rsidP="00290FD6">
      <w:pPr>
        <w:spacing w:line="360" w:lineRule="auto"/>
        <w:jc w:val="both"/>
        <w:rPr>
          <w:rFonts w:ascii="Arial" w:hAnsi="Arial" w:cs="Arial"/>
          <w:sz w:val="22"/>
          <w:szCs w:val="22"/>
        </w:rPr>
      </w:pPr>
    </w:p>
    <w:p w:rsidR="00A01AFE" w:rsidRPr="00830F53" w:rsidRDefault="00A01AFE" w:rsidP="00290FD6">
      <w:pPr>
        <w:spacing w:line="360" w:lineRule="auto"/>
        <w:jc w:val="both"/>
        <w:rPr>
          <w:rFonts w:ascii="Arial" w:hAnsi="Arial" w:cs="Arial"/>
          <w:sz w:val="22"/>
          <w:szCs w:val="22"/>
        </w:rPr>
      </w:pPr>
      <w:r w:rsidRPr="00830F53">
        <w:rPr>
          <w:rFonts w:ascii="Arial" w:hAnsi="Arial" w:cs="Arial"/>
          <w:sz w:val="22"/>
          <w:szCs w:val="22"/>
        </w:rPr>
        <w:tab/>
        <w:t xml:space="preserve">PHP: es </w:t>
      </w:r>
      <w:ins w:id="473" w:author="Lanix_XP" w:date="2014-06-13T14:17:00Z">
        <w:r w:rsidR="001918CD">
          <w:rPr>
            <w:rFonts w:ascii="Arial" w:hAnsi="Arial" w:cs="Arial"/>
            <w:sz w:val="22"/>
            <w:szCs w:val="22"/>
          </w:rPr>
          <w:t>u</w:t>
        </w:r>
      </w:ins>
      <w:del w:id="474" w:author="Lanix_XP" w:date="2014-06-13T14:17:00Z">
        <w:r w:rsidRPr="00830F53" w:rsidDel="001918CD">
          <w:rPr>
            <w:rFonts w:ascii="Arial" w:hAnsi="Arial" w:cs="Arial"/>
            <w:sz w:val="22"/>
            <w:szCs w:val="22"/>
          </w:rPr>
          <w:delText>i</w:delText>
        </w:r>
      </w:del>
      <w:r w:rsidRPr="00830F53">
        <w:rPr>
          <w:rFonts w:ascii="Arial" w:hAnsi="Arial" w:cs="Arial"/>
          <w:sz w:val="22"/>
          <w:szCs w:val="22"/>
        </w:rPr>
        <w:t xml:space="preserve">n lenguaje de programación interpretado diseñado para la realización de páginas web dinámicas, entre sus ventajas encontramos que su código es invisible desde el navegador, posee gran documentación en su sitio web, permite aplicar técnicas de programación orientada a objetos, no requiere la declaración de variables, puede </w:t>
      </w:r>
      <w:del w:id="475" w:author="Lanix_XP" w:date="2014-06-13T14:17:00Z">
        <w:r w:rsidRPr="00830F53" w:rsidDel="00725012">
          <w:rPr>
            <w:rFonts w:ascii="Arial" w:hAnsi="Arial" w:cs="Arial"/>
            <w:sz w:val="22"/>
            <w:szCs w:val="22"/>
          </w:rPr>
          <w:delText xml:space="preserve">ser </w:delText>
        </w:r>
      </w:del>
      <w:r w:rsidRPr="00830F53">
        <w:rPr>
          <w:rFonts w:ascii="Arial" w:hAnsi="Arial" w:cs="Arial"/>
          <w:sz w:val="22"/>
          <w:szCs w:val="22"/>
        </w:rPr>
        <w:t>desplega</w:t>
      </w:r>
      <w:ins w:id="476" w:author="Lanix_XP" w:date="2014-06-13T14:17:00Z">
        <w:r w:rsidR="00725012">
          <w:rPr>
            <w:rFonts w:ascii="Arial" w:hAnsi="Arial" w:cs="Arial"/>
            <w:sz w:val="22"/>
            <w:szCs w:val="22"/>
          </w:rPr>
          <w:t>rse</w:t>
        </w:r>
      </w:ins>
      <w:del w:id="477" w:author="Lanix_XP" w:date="2014-06-13T14:17:00Z">
        <w:r w:rsidRPr="00830F53" w:rsidDel="00725012">
          <w:rPr>
            <w:rFonts w:ascii="Arial" w:hAnsi="Arial" w:cs="Arial"/>
            <w:sz w:val="22"/>
            <w:szCs w:val="22"/>
          </w:rPr>
          <w:delText>do</w:delText>
        </w:r>
      </w:del>
      <w:r w:rsidRPr="00830F53">
        <w:rPr>
          <w:rFonts w:ascii="Arial" w:hAnsi="Arial" w:cs="Arial"/>
          <w:sz w:val="22"/>
          <w:szCs w:val="22"/>
        </w:rPr>
        <w:t xml:space="preserve"> en todos los navegadores web y en todos los </w:t>
      </w:r>
      <w:r w:rsidRPr="00830F53">
        <w:rPr>
          <w:rFonts w:ascii="Arial" w:hAnsi="Arial" w:cs="Arial"/>
          <w:sz w:val="22"/>
          <w:szCs w:val="22"/>
        </w:rPr>
        <w:lastRenderedPageBreak/>
        <w:t>sistemas operativos por lo que es multiplataforma, mediante el uso de extensiones permite la creación de arch</w:t>
      </w:r>
      <w:r w:rsidR="005608CB" w:rsidRPr="00830F53">
        <w:rPr>
          <w:rFonts w:ascii="Arial" w:hAnsi="Arial" w:cs="Arial"/>
          <w:sz w:val="22"/>
          <w:szCs w:val="22"/>
        </w:rPr>
        <w:t>ivos pdf, entre otras</w:t>
      </w:r>
      <w:r w:rsidR="00E713B9">
        <w:rPr>
          <w:rFonts w:ascii="Arial" w:hAnsi="Arial" w:cs="Arial"/>
          <w:sz w:val="22"/>
          <w:szCs w:val="22"/>
        </w:rPr>
        <w:t xml:space="preserve"> (Plúas &amp; Miño, 2011)</w:t>
      </w:r>
      <w:r w:rsidR="00573CDA">
        <w:rPr>
          <w:rFonts w:ascii="Arial" w:hAnsi="Arial" w:cs="Arial"/>
          <w:sz w:val="22"/>
          <w:szCs w:val="22"/>
        </w:rPr>
        <w:t>.</w:t>
      </w:r>
    </w:p>
    <w:p w:rsidR="00A01AFE" w:rsidRPr="00830F53" w:rsidRDefault="00A01AFE" w:rsidP="00290FD6">
      <w:pPr>
        <w:spacing w:line="360" w:lineRule="auto"/>
        <w:jc w:val="both"/>
        <w:rPr>
          <w:rFonts w:ascii="Arial" w:hAnsi="Arial" w:cs="Arial"/>
          <w:sz w:val="22"/>
          <w:szCs w:val="22"/>
        </w:rPr>
      </w:pPr>
    </w:p>
    <w:p w:rsidR="00A01AFE" w:rsidRPr="00830F53" w:rsidRDefault="00A01AFE" w:rsidP="00290FD6">
      <w:pPr>
        <w:spacing w:line="360" w:lineRule="auto"/>
        <w:jc w:val="both"/>
        <w:rPr>
          <w:rFonts w:ascii="Arial" w:hAnsi="Arial" w:cs="Arial"/>
          <w:sz w:val="22"/>
          <w:szCs w:val="22"/>
        </w:rPr>
      </w:pPr>
      <w:r w:rsidRPr="00830F53">
        <w:rPr>
          <w:rFonts w:ascii="Arial" w:hAnsi="Arial" w:cs="Arial"/>
          <w:sz w:val="22"/>
          <w:szCs w:val="22"/>
        </w:rPr>
        <w:tab/>
        <w:t>Jetspeed: es una plataforma de escenario abierto, con arquitectura basada en componentes y bajo la licencia de Apache en Java y XML, entre sus ventajas encontramos que cuenta con un sistema robusto de acceso a usuarios y control de materiales por el administrador, e</w:t>
      </w:r>
      <w:ins w:id="478" w:author="Lanix_XP" w:date="2014-06-13T14:18:00Z">
        <w:r w:rsidR="0030675B">
          <w:rPr>
            <w:rFonts w:ascii="Arial" w:hAnsi="Arial" w:cs="Arial"/>
            <w:sz w:val="22"/>
            <w:szCs w:val="22"/>
          </w:rPr>
          <w:t>l</w:t>
        </w:r>
      </w:ins>
      <w:del w:id="479" w:author="Lanix_XP" w:date="2014-06-13T14:18:00Z">
        <w:r w:rsidRPr="00830F53" w:rsidDel="0030675B">
          <w:rPr>
            <w:rFonts w:ascii="Arial" w:hAnsi="Arial" w:cs="Arial"/>
            <w:sz w:val="22"/>
            <w:szCs w:val="22"/>
          </w:rPr>
          <w:delText>n</w:delText>
        </w:r>
      </w:del>
      <w:r w:rsidRPr="00830F53">
        <w:rPr>
          <w:rFonts w:ascii="Arial" w:hAnsi="Arial" w:cs="Arial"/>
          <w:sz w:val="22"/>
          <w:szCs w:val="22"/>
        </w:rPr>
        <w:t xml:space="preserve"> cual provee los mecanismos para ejecutar las acciones del portal y el registro de los portlets, además de los mecanismos de importación de contenido en diferentes formatos.  A través de Jetspeed, se provee el contenedor de portlets (componentes de Web hechos en Java y manejado a través de un contenedor que procesa las peticiones de los clientes y produce contenido dinámico) y su interfaz de programación  de aplicaciones (API, de inglés ApplicationProgramming Interface) para el desarrollo de portlets personalizados. De sus desventajas se puede decir que no cuenta con suficiente documentación, así como la falta de comunidad de apoyo y soporte a desarrolladores</w:t>
      </w:r>
      <w:r w:rsidR="00E713B9">
        <w:rPr>
          <w:rFonts w:ascii="Arial" w:hAnsi="Arial" w:cs="Arial"/>
          <w:sz w:val="22"/>
          <w:szCs w:val="22"/>
        </w:rPr>
        <w:t xml:space="preserve"> (Apache.org, 2011)</w:t>
      </w:r>
      <w:r w:rsidR="009F770F">
        <w:rPr>
          <w:rFonts w:ascii="Arial" w:hAnsi="Arial" w:cs="Arial"/>
          <w:sz w:val="22"/>
          <w:szCs w:val="22"/>
        </w:rPr>
        <w:t>.</w:t>
      </w:r>
    </w:p>
    <w:p w:rsidR="00A01AFE" w:rsidRPr="00830F53" w:rsidRDefault="00A01AFE" w:rsidP="00290FD6">
      <w:pPr>
        <w:spacing w:line="360" w:lineRule="auto"/>
        <w:jc w:val="both"/>
        <w:rPr>
          <w:rFonts w:ascii="Arial" w:hAnsi="Arial" w:cs="Arial"/>
          <w:sz w:val="22"/>
          <w:szCs w:val="22"/>
        </w:rPr>
      </w:pPr>
    </w:p>
    <w:p w:rsidR="00A01AFE" w:rsidRPr="00830F53" w:rsidRDefault="00A01AFE" w:rsidP="00290FD6">
      <w:pPr>
        <w:spacing w:line="360" w:lineRule="auto"/>
        <w:jc w:val="both"/>
        <w:rPr>
          <w:rFonts w:ascii="Arial" w:hAnsi="Arial" w:cs="Arial"/>
          <w:sz w:val="22"/>
          <w:szCs w:val="22"/>
        </w:rPr>
      </w:pPr>
      <w:r w:rsidRPr="00830F53">
        <w:rPr>
          <w:rFonts w:ascii="Arial" w:hAnsi="Arial" w:cs="Arial"/>
          <w:sz w:val="22"/>
          <w:szCs w:val="22"/>
        </w:rPr>
        <w:tab/>
        <w:t>Se realizó la búsqueda de las características de cada plataforma como resultado de esta comparación se llegó a la conclusión de utilizar PHP ya que Jetspeed no cuenta con suficiente documentación, mientras que PHP además de que se dispone de abundante información cuenta con una gran comunidad de soporte y apoyo.</w:t>
      </w:r>
    </w:p>
    <w:p w:rsidR="005242D7" w:rsidRPr="006059F0" w:rsidRDefault="005242D7" w:rsidP="00290FD6">
      <w:pPr>
        <w:spacing w:line="360" w:lineRule="auto"/>
        <w:jc w:val="both"/>
        <w:rPr>
          <w:rFonts w:ascii="Arial" w:hAnsi="Arial" w:cs="Arial"/>
          <w:sz w:val="16"/>
          <w:szCs w:val="16"/>
        </w:rPr>
      </w:pPr>
    </w:p>
    <w:p w:rsidR="005242D7" w:rsidRPr="00830F53" w:rsidRDefault="005242D7" w:rsidP="009E2662">
      <w:pPr>
        <w:pStyle w:val="Ttulo2"/>
        <w:rPr>
          <w:rFonts w:ascii="Arial" w:hAnsi="Arial" w:cs="Arial"/>
          <w:i/>
          <w:color w:val="auto"/>
          <w:sz w:val="24"/>
          <w:szCs w:val="24"/>
        </w:rPr>
      </w:pPr>
      <w:bookmarkStart w:id="480" w:name="_Toc389243585"/>
      <w:r w:rsidRPr="00830F53">
        <w:rPr>
          <w:rFonts w:ascii="Arial" w:hAnsi="Arial" w:cs="Arial"/>
          <w:i/>
          <w:color w:val="auto"/>
          <w:sz w:val="24"/>
          <w:szCs w:val="24"/>
        </w:rPr>
        <w:t>Instalación del servidor</w:t>
      </w:r>
      <w:bookmarkEnd w:id="480"/>
    </w:p>
    <w:p w:rsidR="00A01AFE" w:rsidRPr="00830F53" w:rsidRDefault="00A01AFE" w:rsidP="00290FD6">
      <w:pPr>
        <w:spacing w:line="360" w:lineRule="auto"/>
        <w:jc w:val="both"/>
        <w:rPr>
          <w:rFonts w:ascii="Arial" w:hAnsi="Arial" w:cs="Arial"/>
          <w:sz w:val="22"/>
          <w:szCs w:val="22"/>
        </w:rPr>
      </w:pPr>
    </w:p>
    <w:p w:rsidR="00A01AFE" w:rsidRPr="00830F53" w:rsidRDefault="00A01AFE" w:rsidP="00290FD6">
      <w:pPr>
        <w:spacing w:line="360" w:lineRule="auto"/>
        <w:jc w:val="both"/>
        <w:rPr>
          <w:rFonts w:ascii="Arial" w:hAnsi="Arial" w:cs="Arial"/>
          <w:sz w:val="22"/>
          <w:szCs w:val="22"/>
        </w:rPr>
      </w:pPr>
      <w:r w:rsidRPr="00830F53">
        <w:rPr>
          <w:rFonts w:ascii="Arial" w:hAnsi="Arial" w:cs="Arial"/>
          <w:sz w:val="22"/>
          <w:szCs w:val="22"/>
        </w:rPr>
        <w:tab/>
        <w:t xml:space="preserve">Posteriormente, en una estación de trabajo, se instaló </w:t>
      </w:r>
      <w:ins w:id="481" w:author="Lanix_XP" w:date="2014-06-13T14:18:00Z">
        <w:r w:rsidR="0030675B">
          <w:rPr>
            <w:rFonts w:ascii="Arial" w:hAnsi="Arial" w:cs="Arial"/>
            <w:sz w:val="22"/>
            <w:szCs w:val="22"/>
          </w:rPr>
          <w:t>el</w:t>
        </w:r>
      </w:ins>
      <w:del w:id="482" w:author="Lanix_XP" w:date="2014-06-13T14:18:00Z">
        <w:r w:rsidRPr="00830F53" w:rsidDel="0030675B">
          <w:rPr>
            <w:rFonts w:ascii="Arial" w:hAnsi="Arial" w:cs="Arial"/>
            <w:sz w:val="22"/>
            <w:szCs w:val="22"/>
          </w:rPr>
          <w:delText>un</w:delText>
        </w:r>
      </w:del>
      <w:r w:rsidRPr="00830F53">
        <w:rPr>
          <w:rFonts w:ascii="Arial" w:hAnsi="Arial" w:cs="Arial"/>
          <w:sz w:val="22"/>
          <w:szCs w:val="22"/>
        </w:rPr>
        <w:t xml:space="preserve"> sistema operativo </w:t>
      </w:r>
      <w:ins w:id="483" w:author="Lanix_XP" w:date="2014-06-13T14:18:00Z">
        <w:r w:rsidR="0030675B">
          <w:rPr>
            <w:rFonts w:ascii="Arial" w:hAnsi="Arial" w:cs="Arial"/>
            <w:sz w:val="22"/>
            <w:szCs w:val="22"/>
          </w:rPr>
          <w:t>F</w:t>
        </w:r>
      </w:ins>
      <w:del w:id="484" w:author="Lanix_XP" w:date="2014-06-13T14:18:00Z">
        <w:r w:rsidRPr="00830F53" w:rsidDel="0030675B">
          <w:rPr>
            <w:rFonts w:ascii="Arial" w:hAnsi="Arial" w:cs="Arial"/>
            <w:sz w:val="22"/>
            <w:szCs w:val="22"/>
          </w:rPr>
          <w:delText>f</w:delText>
        </w:r>
      </w:del>
      <w:r w:rsidRPr="00830F53">
        <w:rPr>
          <w:rFonts w:ascii="Arial" w:hAnsi="Arial" w:cs="Arial"/>
          <w:sz w:val="22"/>
          <w:szCs w:val="22"/>
        </w:rPr>
        <w:t>edora 12, una vez terminada la instalación, se configur</w:t>
      </w:r>
      <w:ins w:id="485" w:author="Lanix_XP" w:date="2014-06-13T14:18:00Z">
        <w:r w:rsidR="0030675B">
          <w:rPr>
            <w:rFonts w:ascii="Arial" w:hAnsi="Arial" w:cs="Arial"/>
            <w:sz w:val="22"/>
            <w:szCs w:val="22"/>
          </w:rPr>
          <w:t>ó</w:t>
        </w:r>
      </w:ins>
      <w:del w:id="486" w:author="Lanix_XP" w:date="2014-06-13T14:18:00Z">
        <w:r w:rsidRPr="00830F53" w:rsidDel="0030675B">
          <w:rPr>
            <w:rFonts w:ascii="Arial" w:hAnsi="Arial" w:cs="Arial"/>
            <w:sz w:val="22"/>
            <w:szCs w:val="22"/>
          </w:rPr>
          <w:delText>o</w:delText>
        </w:r>
      </w:del>
      <w:r w:rsidRPr="00830F53">
        <w:rPr>
          <w:rFonts w:ascii="Arial" w:hAnsi="Arial" w:cs="Arial"/>
          <w:sz w:val="22"/>
          <w:szCs w:val="22"/>
        </w:rPr>
        <w:t xml:space="preserve"> la red con la dirección IP asignada a la máquina.</w:t>
      </w:r>
      <w:r w:rsidR="00182698" w:rsidRPr="00830F53">
        <w:rPr>
          <w:rFonts w:ascii="Arial" w:hAnsi="Arial" w:cs="Arial"/>
          <w:sz w:val="22"/>
          <w:szCs w:val="22"/>
        </w:rPr>
        <w:t xml:space="preserve"> Para configurar la red se </w:t>
      </w:r>
      <w:r w:rsidR="00481DED" w:rsidRPr="00830F53">
        <w:rPr>
          <w:rFonts w:ascii="Arial" w:hAnsi="Arial" w:cs="Arial"/>
          <w:sz w:val="22"/>
          <w:szCs w:val="22"/>
        </w:rPr>
        <w:t>editó</w:t>
      </w:r>
      <w:r w:rsidR="00182698" w:rsidRPr="00830F53">
        <w:rPr>
          <w:rFonts w:ascii="Arial" w:hAnsi="Arial" w:cs="Arial"/>
          <w:sz w:val="22"/>
          <w:szCs w:val="22"/>
        </w:rPr>
        <w:t xml:space="preserve"> el </w:t>
      </w:r>
      <w:del w:id="487" w:author="Lanix_XP" w:date="2014-06-13T14:19:00Z">
        <w:r w:rsidR="00182698" w:rsidRPr="00830F53" w:rsidDel="0030675B">
          <w:rPr>
            <w:rFonts w:ascii="Arial" w:hAnsi="Arial" w:cs="Arial"/>
            <w:sz w:val="22"/>
            <w:szCs w:val="22"/>
          </w:rPr>
          <w:delText xml:space="preserve">siguiente </w:delText>
        </w:r>
      </w:del>
      <w:r w:rsidR="00182698" w:rsidRPr="00830F53">
        <w:rPr>
          <w:rFonts w:ascii="Arial" w:hAnsi="Arial" w:cs="Arial"/>
          <w:sz w:val="22"/>
          <w:szCs w:val="22"/>
        </w:rPr>
        <w:t xml:space="preserve">archivo ifcfg-eth0 en el cual se </w:t>
      </w:r>
      <w:r w:rsidR="00481DED" w:rsidRPr="00830F53">
        <w:rPr>
          <w:rFonts w:ascii="Arial" w:hAnsi="Arial" w:cs="Arial"/>
          <w:sz w:val="22"/>
          <w:szCs w:val="22"/>
        </w:rPr>
        <w:t>colocó</w:t>
      </w:r>
      <w:r w:rsidR="00182698" w:rsidRPr="00830F53">
        <w:rPr>
          <w:rFonts w:ascii="Arial" w:hAnsi="Arial" w:cs="Arial"/>
          <w:sz w:val="22"/>
          <w:szCs w:val="22"/>
        </w:rPr>
        <w:t xml:space="preserve"> la </w:t>
      </w:r>
      <w:r w:rsidR="00481DED" w:rsidRPr="00830F53">
        <w:rPr>
          <w:rFonts w:ascii="Arial" w:hAnsi="Arial" w:cs="Arial"/>
          <w:sz w:val="22"/>
          <w:szCs w:val="22"/>
        </w:rPr>
        <w:t>dirección</w:t>
      </w:r>
      <w:r w:rsidR="00C02A5C">
        <w:rPr>
          <w:rFonts w:ascii="Arial" w:hAnsi="Arial" w:cs="Arial"/>
          <w:sz w:val="22"/>
          <w:szCs w:val="22"/>
        </w:rPr>
        <w:t xml:space="preserve"> IP</w:t>
      </w:r>
      <w:del w:id="488" w:author="Lanix_XP" w:date="2014-06-13T14:19:00Z">
        <w:r w:rsidR="00C02A5C" w:rsidDel="0030675B">
          <w:rPr>
            <w:rFonts w:ascii="Arial" w:hAnsi="Arial" w:cs="Arial"/>
            <w:sz w:val="22"/>
            <w:szCs w:val="22"/>
          </w:rPr>
          <w:delText>,</w:delText>
        </w:r>
      </w:del>
      <w:ins w:id="489" w:author="Lanix_XP" w:date="2014-06-13T14:19:00Z">
        <w:r w:rsidR="0030675B">
          <w:rPr>
            <w:rFonts w:ascii="Arial" w:hAnsi="Arial" w:cs="Arial"/>
            <w:sz w:val="22"/>
            <w:szCs w:val="22"/>
          </w:rPr>
          <w:t>.</w:t>
        </w:r>
      </w:ins>
      <w:r w:rsidR="00C02A5C">
        <w:rPr>
          <w:rFonts w:ascii="Arial" w:hAnsi="Arial" w:cs="Arial"/>
          <w:sz w:val="22"/>
          <w:szCs w:val="22"/>
        </w:rPr>
        <w:t xml:space="preserve"> </w:t>
      </w:r>
      <w:del w:id="490" w:author="Lanix_XP" w:date="2014-06-13T14:19:00Z">
        <w:r w:rsidR="00C02A5C" w:rsidDel="0030675B">
          <w:rPr>
            <w:rFonts w:ascii="Arial" w:hAnsi="Arial" w:cs="Arial"/>
            <w:sz w:val="22"/>
            <w:szCs w:val="22"/>
          </w:rPr>
          <w:delText>e</w:delText>
        </w:r>
      </w:del>
      <w:ins w:id="491" w:author="Lanix_XP" w:date="2014-06-13T14:19:00Z">
        <w:r w:rsidR="0030675B">
          <w:rPr>
            <w:rFonts w:ascii="Arial" w:hAnsi="Arial" w:cs="Arial"/>
            <w:sz w:val="22"/>
            <w:szCs w:val="22"/>
          </w:rPr>
          <w:t>E</w:t>
        </w:r>
      </w:ins>
      <w:r w:rsidR="00C02A5C">
        <w:rPr>
          <w:rFonts w:ascii="Arial" w:hAnsi="Arial" w:cs="Arial"/>
          <w:sz w:val="22"/>
          <w:szCs w:val="22"/>
        </w:rPr>
        <w:t>n la figura 13</w:t>
      </w:r>
      <w:r w:rsidR="00182698" w:rsidRPr="00830F53">
        <w:rPr>
          <w:rFonts w:ascii="Arial" w:hAnsi="Arial" w:cs="Arial"/>
          <w:sz w:val="22"/>
          <w:szCs w:val="22"/>
        </w:rPr>
        <w:t xml:space="preserve"> se </w:t>
      </w:r>
      <w:ins w:id="492" w:author="Lanix_XP" w:date="2014-06-13T14:19:00Z">
        <w:r w:rsidR="0030675B">
          <w:rPr>
            <w:rFonts w:ascii="Arial" w:hAnsi="Arial" w:cs="Arial"/>
            <w:sz w:val="22"/>
            <w:szCs w:val="22"/>
          </w:rPr>
          <w:t xml:space="preserve">despliega cómo quedó el </w:t>
        </w:r>
      </w:ins>
      <w:del w:id="493" w:author="Lanix_XP" w:date="2014-06-13T14:19:00Z">
        <w:r w:rsidR="00182698" w:rsidRPr="00830F53" w:rsidDel="0030675B">
          <w:rPr>
            <w:rFonts w:ascii="Arial" w:hAnsi="Arial" w:cs="Arial"/>
            <w:sz w:val="22"/>
            <w:szCs w:val="22"/>
          </w:rPr>
          <w:delText xml:space="preserve">muestra como debe de quedar el </w:delText>
        </w:r>
      </w:del>
      <w:r w:rsidR="00182698" w:rsidRPr="00830F53">
        <w:rPr>
          <w:rFonts w:ascii="Arial" w:hAnsi="Arial" w:cs="Arial"/>
          <w:sz w:val="22"/>
          <w:szCs w:val="22"/>
        </w:rPr>
        <w:t>archivo</w:t>
      </w:r>
      <w:ins w:id="494" w:author="Lanix_XP" w:date="2014-06-13T14:19:00Z">
        <w:r w:rsidR="0030675B">
          <w:rPr>
            <w:rFonts w:ascii="Arial" w:hAnsi="Arial" w:cs="Arial"/>
            <w:sz w:val="22"/>
            <w:szCs w:val="22"/>
          </w:rPr>
          <w:t xml:space="preserve"> tras la configuración realizada</w:t>
        </w:r>
      </w:ins>
      <w:r w:rsidR="00182698" w:rsidRPr="00830F53">
        <w:rPr>
          <w:rFonts w:ascii="Arial" w:hAnsi="Arial" w:cs="Arial"/>
          <w:sz w:val="22"/>
          <w:szCs w:val="22"/>
        </w:rPr>
        <w:t>. Para probar que la conexión a internet funciona correctamente basta con abrir un navegador Web e ingresar a alguna página.</w:t>
      </w:r>
    </w:p>
    <w:p w:rsidR="00182698" w:rsidRPr="006059F0" w:rsidRDefault="00830F53" w:rsidP="00E74081">
      <w:pPr>
        <w:jc w:val="center"/>
        <w:rPr>
          <w:rFonts w:ascii="Arial" w:hAnsi="Arial" w:cs="Arial"/>
          <w:sz w:val="16"/>
          <w:szCs w:val="16"/>
        </w:rPr>
      </w:pPr>
      <w:r w:rsidRPr="00830F53">
        <w:rPr>
          <w:noProof/>
          <w:sz w:val="22"/>
          <w:szCs w:val="22"/>
          <w:lang w:eastAsia="es-MX"/>
        </w:rPr>
        <w:lastRenderedPageBreak/>
        <w:drawing>
          <wp:anchor distT="0" distB="0" distL="114300" distR="114300" simplePos="0" relativeHeight="251664384" behindDoc="0" locked="0" layoutInCell="1" allowOverlap="1">
            <wp:simplePos x="0" y="0"/>
            <wp:positionH relativeFrom="column">
              <wp:posOffset>925830</wp:posOffset>
            </wp:positionH>
            <wp:positionV relativeFrom="paragraph">
              <wp:posOffset>-142875</wp:posOffset>
            </wp:positionV>
            <wp:extent cx="3724275" cy="2295525"/>
            <wp:effectExtent l="0" t="0" r="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rotWithShape="1">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6731" t="13675" r="13140" b="36954"/>
                    <a:stretch/>
                  </pic:blipFill>
                  <pic:spPr bwMode="auto">
                    <a:xfrm>
                      <a:off x="0" y="0"/>
                      <a:ext cx="3724275" cy="22955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C02A5C">
        <w:rPr>
          <w:rFonts w:ascii="Arial" w:hAnsi="Arial" w:cs="Arial"/>
          <w:sz w:val="16"/>
          <w:szCs w:val="16"/>
        </w:rPr>
        <w:t>Figura 13</w:t>
      </w:r>
      <w:r w:rsidR="00182698" w:rsidRPr="006059F0">
        <w:rPr>
          <w:rFonts w:ascii="Arial" w:hAnsi="Arial" w:cs="Arial"/>
          <w:sz w:val="16"/>
          <w:szCs w:val="16"/>
        </w:rPr>
        <w:t>. Archivo de configuración ifcfg-eth0</w:t>
      </w:r>
    </w:p>
    <w:p w:rsidR="00481DED" w:rsidRPr="00830F53" w:rsidRDefault="00481DED" w:rsidP="00481DED">
      <w:pPr>
        <w:jc w:val="both"/>
        <w:rPr>
          <w:rFonts w:ascii="Arial" w:hAnsi="Arial" w:cs="Arial"/>
          <w:sz w:val="22"/>
          <w:szCs w:val="22"/>
        </w:rPr>
      </w:pPr>
    </w:p>
    <w:p w:rsidR="00653E0C" w:rsidRPr="00830F53" w:rsidRDefault="00481DED" w:rsidP="00290FD6">
      <w:pPr>
        <w:spacing w:line="360" w:lineRule="auto"/>
        <w:jc w:val="both"/>
        <w:rPr>
          <w:rFonts w:ascii="Arial" w:hAnsi="Arial" w:cs="Arial"/>
          <w:sz w:val="22"/>
          <w:szCs w:val="22"/>
        </w:rPr>
      </w:pPr>
      <w:r w:rsidRPr="00830F53">
        <w:rPr>
          <w:rFonts w:ascii="Arial" w:hAnsi="Arial" w:cs="Arial"/>
          <w:sz w:val="22"/>
          <w:szCs w:val="22"/>
        </w:rPr>
        <w:tab/>
        <w:t>Ahora el siguiente paso fue realizar la instalación del servidor Web Apache abriendo una terminal del sistema operati</w:t>
      </w:r>
      <w:r w:rsidR="000F7E13" w:rsidRPr="00830F53">
        <w:rPr>
          <w:rFonts w:ascii="Arial" w:hAnsi="Arial" w:cs="Arial"/>
          <w:sz w:val="22"/>
          <w:szCs w:val="22"/>
        </w:rPr>
        <w:t>vo hay que ejecutar el comando ‘</w:t>
      </w:r>
      <w:r w:rsidRPr="00830F53">
        <w:rPr>
          <w:rFonts w:ascii="Arial" w:hAnsi="Arial" w:cs="Arial"/>
          <w:color w:val="000000"/>
          <w:sz w:val="22"/>
          <w:szCs w:val="22"/>
        </w:rPr>
        <w:t>su – root</w:t>
      </w:r>
      <w:r w:rsidR="000F7E13" w:rsidRPr="00830F53">
        <w:rPr>
          <w:rFonts w:ascii="Arial" w:hAnsi="Arial" w:cs="Arial"/>
          <w:sz w:val="22"/>
          <w:szCs w:val="22"/>
        </w:rPr>
        <w:t>’</w:t>
      </w:r>
      <w:r w:rsidRPr="00830F53">
        <w:rPr>
          <w:rFonts w:ascii="Arial" w:hAnsi="Arial" w:cs="Arial"/>
          <w:sz w:val="22"/>
          <w:szCs w:val="22"/>
        </w:rPr>
        <w:t xml:space="preserve"> e ingresar la contraseña del usuario administrador del sistema operativo para poder realizar los cambios necesarios en el sistema. Una vez que se ha ingresado al sistema como usuario admin</w:t>
      </w:r>
      <w:r w:rsidR="000F7E13" w:rsidRPr="00830F53">
        <w:rPr>
          <w:rFonts w:ascii="Arial" w:hAnsi="Arial" w:cs="Arial"/>
          <w:sz w:val="22"/>
          <w:szCs w:val="22"/>
        </w:rPr>
        <w:t>istrador se ejecuta el comando ‘yuminstall –y httpd’</w:t>
      </w:r>
      <w:r w:rsidRPr="00830F53">
        <w:rPr>
          <w:rFonts w:ascii="Arial" w:hAnsi="Arial" w:cs="Arial"/>
          <w:sz w:val="22"/>
          <w:szCs w:val="22"/>
        </w:rPr>
        <w:t xml:space="preserve"> que sirve para descargar e instalar un servidor apache2</w:t>
      </w:r>
      <w:ins w:id="495" w:author="Lanix_XP" w:date="2014-06-13T14:20:00Z">
        <w:r w:rsidR="00535618">
          <w:rPr>
            <w:rFonts w:ascii="Arial" w:hAnsi="Arial" w:cs="Arial"/>
            <w:sz w:val="22"/>
            <w:szCs w:val="22"/>
          </w:rPr>
          <w:t>.</w:t>
        </w:r>
      </w:ins>
      <w:r w:rsidRPr="00830F53">
        <w:rPr>
          <w:rFonts w:ascii="Arial" w:hAnsi="Arial" w:cs="Arial"/>
          <w:sz w:val="22"/>
          <w:szCs w:val="22"/>
        </w:rPr>
        <w:t xml:space="preserve"> </w:t>
      </w:r>
      <w:del w:id="496" w:author="Lanix_XP" w:date="2014-06-13T14:20:00Z">
        <w:r w:rsidRPr="00830F53" w:rsidDel="00535618">
          <w:rPr>
            <w:rFonts w:ascii="Arial" w:hAnsi="Arial" w:cs="Arial"/>
            <w:sz w:val="22"/>
            <w:szCs w:val="22"/>
          </w:rPr>
          <w:delText>u</w:delText>
        </w:r>
      </w:del>
      <w:ins w:id="497" w:author="Lanix_XP" w:date="2014-06-13T14:20:00Z">
        <w:r w:rsidR="00535618">
          <w:rPr>
            <w:rFonts w:ascii="Arial" w:hAnsi="Arial" w:cs="Arial"/>
            <w:sz w:val="22"/>
            <w:szCs w:val="22"/>
          </w:rPr>
          <w:t>U</w:t>
        </w:r>
      </w:ins>
      <w:r w:rsidRPr="00830F53">
        <w:rPr>
          <w:rFonts w:ascii="Arial" w:hAnsi="Arial" w:cs="Arial"/>
          <w:sz w:val="22"/>
          <w:szCs w:val="22"/>
        </w:rPr>
        <w:t>na vez terminada la instalación del servidor Web es necesario iniciarlo con el c</w:t>
      </w:r>
      <w:r w:rsidR="000F7E13" w:rsidRPr="00830F53">
        <w:rPr>
          <w:rFonts w:ascii="Arial" w:hAnsi="Arial" w:cs="Arial"/>
          <w:sz w:val="22"/>
          <w:szCs w:val="22"/>
        </w:rPr>
        <w:t>omando ‘/etc/init.d/httppdstart’</w:t>
      </w:r>
      <w:r w:rsidRPr="00830F53">
        <w:rPr>
          <w:rFonts w:ascii="Arial" w:hAnsi="Arial" w:cs="Arial"/>
          <w:sz w:val="22"/>
          <w:szCs w:val="22"/>
        </w:rPr>
        <w:t>, y para comprobar que nuestro servidor Web funciona correctamente es necesario abrir un navegador e ingresar la dirección IP (en es</w:t>
      </w:r>
      <w:r w:rsidR="00A62F46">
        <w:rPr>
          <w:rFonts w:ascii="Arial" w:hAnsi="Arial" w:cs="Arial"/>
          <w:sz w:val="22"/>
          <w:szCs w:val="22"/>
        </w:rPr>
        <w:t>te caso 148.213.40.207) de la má</w:t>
      </w:r>
      <w:r w:rsidRPr="00830F53">
        <w:rPr>
          <w:rFonts w:ascii="Arial" w:hAnsi="Arial" w:cs="Arial"/>
          <w:sz w:val="22"/>
          <w:szCs w:val="22"/>
        </w:rPr>
        <w:t>quina o la palabra localhost y debe aparecer un</w:t>
      </w:r>
      <w:r w:rsidR="00C02A5C">
        <w:rPr>
          <w:rFonts w:ascii="Arial" w:hAnsi="Arial" w:cs="Arial"/>
          <w:sz w:val="22"/>
          <w:szCs w:val="22"/>
        </w:rPr>
        <w:t xml:space="preserve">a pantalla igual a </w:t>
      </w:r>
      <w:ins w:id="498" w:author="Lanix_XP" w:date="2014-06-13T14:20:00Z">
        <w:r w:rsidR="00535618">
          <w:rPr>
            <w:rFonts w:ascii="Arial" w:hAnsi="Arial" w:cs="Arial"/>
            <w:sz w:val="22"/>
            <w:szCs w:val="22"/>
          </w:rPr>
          <w:t xml:space="preserve">mostrada en </w:t>
        </w:r>
      </w:ins>
      <w:r w:rsidR="00C02A5C">
        <w:rPr>
          <w:rFonts w:ascii="Arial" w:hAnsi="Arial" w:cs="Arial"/>
          <w:sz w:val="22"/>
          <w:szCs w:val="22"/>
        </w:rPr>
        <w:t>la figura 14</w:t>
      </w:r>
      <w:r w:rsidRPr="00830F53">
        <w:rPr>
          <w:rFonts w:ascii="Arial" w:hAnsi="Arial" w:cs="Arial"/>
          <w:sz w:val="22"/>
          <w:szCs w:val="22"/>
        </w:rPr>
        <w:t>.</w:t>
      </w:r>
    </w:p>
    <w:p w:rsidR="00025DE4" w:rsidRPr="006059F0" w:rsidRDefault="00025DE4" w:rsidP="00025DE4">
      <w:pPr>
        <w:spacing w:line="360" w:lineRule="auto"/>
        <w:jc w:val="both"/>
        <w:rPr>
          <w:rFonts w:ascii="Arial" w:hAnsi="Arial" w:cs="Arial"/>
          <w:sz w:val="16"/>
          <w:szCs w:val="16"/>
        </w:rPr>
      </w:pPr>
      <w:r w:rsidRPr="006059F0">
        <w:rPr>
          <w:noProof/>
          <w:sz w:val="16"/>
          <w:szCs w:val="16"/>
          <w:lang w:eastAsia="es-MX"/>
        </w:rPr>
        <w:drawing>
          <wp:anchor distT="0" distB="0" distL="114300" distR="114300" simplePos="0" relativeHeight="251736064" behindDoc="0" locked="0" layoutInCell="1" allowOverlap="1">
            <wp:simplePos x="0" y="0"/>
            <wp:positionH relativeFrom="margin">
              <wp:posOffset>0</wp:posOffset>
            </wp:positionH>
            <wp:positionV relativeFrom="paragraph">
              <wp:posOffset>325755</wp:posOffset>
            </wp:positionV>
            <wp:extent cx="5086350" cy="242824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189" r="5787" b="19805"/>
                    <a:stretch/>
                  </pic:blipFill>
                  <pic:spPr bwMode="auto">
                    <a:xfrm>
                      <a:off x="0" y="0"/>
                      <a:ext cx="5086350" cy="242824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025DE4" w:rsidRPr="006059F0" w:rsidRDefault="00025DE4" w:rsidP="00025DE4">
      <w:pPr>
        <w:jc w:val="both"/>
        <w:rPr>
          <w:rFonts w:ascii="Arial" w:hAnsi="Arial" w:cs="Arial"/>
          <w:sz w:val="16"/>
          <w:szCs w:val="16"/>
        </w:rPr>
      </w:pPr>
    </w:p>
    <w:p w:rsidR="00025DE4" w:rsidRPr="006059F0" w:rsidRDefault="00025DE4" w:rsidP="00025DE4">
      <w:pPr>
        <w:spacing w:line="360" w:lineRule="auto"/>
        <w:jc w:val="center"/>
        <w:rPr>
          <w:rFonts w:ascii="Arial" w:hAnsi="Arial" w:cs="Arial"/>
          <w:sz w:val="16"/>
          <w:szCs w:val="16"/>
        </w:rPr>
      </w:pPr>
      <w:r>
        <w:rPr>
          <w:rFonts w:ascii="Arial" w:hAnsi="Arial" w:cs="Arial"/>
          <w:sz w:val="16"/>
          <w:szCs w:val="16"/>
        </w:rPr>
        <w:t>F</w:t>
      </w:r>
      <w:r w:rsidR="00C02A5C">
        <w:rPr>
          <w:rFonts w:ascii="Arial" w:hAnsi="Arial" w:cs="Arial"/>
          <w:sz w:val="16"/>
          <w:szCs w:val="16"/>
        </w:rPr>
        <w:t>igura 14</w:t>
      </w:r>
      <w:r w:rsidRPr="006059F0">
        <w:rPr>
          <w:rFonts w:ascii="Arial" w:hAnsi="Arial" w:cs="Arial"/>
          <w:sz w:val="16"/>
          <w:szCs w:val="16"/>
        </w:rPr>
        <w:t xml:space="preserve">. </w:t>
      </w:r>
      <w:r>
        <w:rPr>
          <w:rFonts w:ascii="Arial" w:hAnsi="Arial" w:cs="Arial"/>
          <w:sz w:val="16"/>
          <w:szCs w:val="16"/>
        </w:rPr>
        <w:t>Verificación</w:t>
      </w:r>
      <w:r w:rsidRPr="006059F0">
        <w:rPr>
          <w:rFonts w:ascii="Arial" w:hAnsi="Arial" w:cs="Arial"/>
          <w:sz w:val="16"/>
          <w:szCs w:val="16"/>
        </w:rPr>
        <w:t xml:space="preserve"> </w:t>
      </w:r>
      <w:r>
        <w:rPr>
          <w:rFonts w:ascii="Arial" w:hAnsi="Arial" w:cs="Arial"/>
          <w:sz w:val="16"/>
          <w:szCs w:val="16"/>
        </w:rPr>
        <w:t>d</w:t>
      </w:r>
      <w:r w:rsidRPr="006059F0">
        <w:rPr>
          <w:rFonts w:ascii="Arial" w:hAnsi="Arial" w:cs="Arial"/>
          <w:sz w:val="16"/>
          <w:szCs w:val="16"/>
        </w:rPr>
        <w:t xml:space="preserve">el servidor Web </w:t>
      </w:r>
      <w:r>
        <w:rPr>
          <w:rFonts w:ascii="Arial" w:hAnsi="Arial" w:cs="Arial"/>
          <w:sz w:val="16"/>
          <w:szCs w:val="16"/>
        </w:rPr>
        <w:t xml:space="preserve">funcionando </w:t>
      </w:r>
      <w:r w:rsidRPr="006059F0">
        <w:rPr>
          <w:rFonts w:ascii="Arial" w:hAnsi="Arial" w:cs="Arial"/>
          <w:sz w:val="16"/>
          <w:szCs w:val="16"/>
        </w:rPr>
        <w:t>correctamente.</w:t>
      </w:r>
    </w:p>
    <w:p w:rsidR="00025DE4" w:rsidRDefault="00025DE4" w:rsidP="00025DE4"/>
    <w:p w:rsidR="00025DE4" w:rsidRDefault="00025DE4" w:rsidP="00290FD6">
      <w:pPr>
        <w:spacing w:line="360" w:lineRule="auto"/>
        <w:jc w:val="both"/>
        <w:rPr>
          <w:rFonts w:ascii="Arial" w:hAnsi="Arial" w:cs="Arial"/>
          <w:sz w:val="22"/>
          <w:szCs w:val="22"/>
        </w:rPr>
      </w:pPr>
    </w:p>
    <w:p w:rsidR="00025DE4" w:rsidRPr="00830F53" w:rsidRDefault="00025DE4" w:rsidP="00290FD6">
      <w:pPr>
        <w:spacing w:line="360" w:lineRule="auto"/>
        <w:jc w:val="both"/>
        <w:rPr>
          <w:rFonts w:ascii="Arial" w:hAnsi="Arial" w:cs="Arial"/>
          <w:sz w:val="22"/>
          <w:szCs w:val="22"/>
        </w:rPr>
      </w:pPr>
    </w:p>
    <w:p w:rsidR="00481DED" w:rsidRPr="00830F53" w:rsidRDefault="00481DED" w:rsidP="00290FD6">
      <w:pPr>
        <w:spacing w:line="360" w:lineRule="auto"/>
        <w:jc w:val="both"/>
        <w:rPr>
          <w:rFonts w:ascii="Arial" w:hAnsi="Arial" w:cs="Arial"/>
          <w:sz w:val="22"/>
          <w:szCs w:val="22"/>
        </w:rPr>
      </w:pPr>
      <w:r w:rsidRPr="00830F53">
        <w:rPr>
          <w:rFonts w:ascii="Arial" w:hAnsi="Arial" w:cs="Arial"/>
          <w:sz w:val="22"/>
          <w:szCs w:val="22"/>
        </w:rPr>
        <w:tab/>
        <w:t xml:space="preserve">Cuando se ha terminado la instalación del servidor web se realiza la instalación del servidor de bases de datos MySQL ingresando en una terminal </w:t>
      </w:r>
      <w:r w:rsidR="00FC54B6" w:rsidRPr="00830F53">
        <w:rPr>
          <w:rFonts w:ascii="Arial" w:hAnsi="Arial" w:cs="Arial"/>
          <w:sz w:val="22"/>
          <w:szCs w:val="22"/>
        </w:rPr>
        <w:t>c</w:t>
      </w:r>
      <w:r w:rsidRPr="00830F53">
        <w:rPr>
          <w:rFonts w:ascii="Arial" w:hAnsi="Arial" w:cs="Arial"/>
          <w:sz w:val="22"/>
          <w:szCs w:val="22"/>
        </w:rPr>
        <w:t xml:space="preserve">omo </w:t>
      </w:r>
      <w:r w:rsidRPr="00830F53">
        <w:rPr>
          <w:rFonts w:ascii="Arial" w:hAnsi="Arial" w:cs="Arial"/>
          <w:sz w:val="22"/>
          <w:szCs w:val="22"/>
        </w:rPr>
        <w:lastRenderedPageBreak/>
        <w:t>admini</w:t>
      </w:r>
      <w:r w:rsidR="000F7E13" w:rsidRPr="00830F53">
        <w:rPr>
          <w:rFonts w:ascii="Arial" w:hAnsi="Arial" w:cs="Arial"/>
          <w:sz w:val="22"/>
          <w:szCs w:val="22"/>
        </w:rPr>
        <w:t>strador del sistema el comando ‘yuminstall –y mysqlmysql-server’</w:t>
      </w:r>
      <w:r w:rsidRPr="00830F53">
        <w:rPr>
          <w:rFonts w:ascii="Arial" w:hAnsi="Arial" w:cs="Arial"/>
          <w:sz w:val="22"/>
          <w:szCs w:val="22"/>
        </w:rPr>
        <w:t xml:space="preserve">, al finalizar la instalación se debe levantar el servicio con el comando </w:t>
      </w:r>
      <w:r w:rsidR="000F7E13" w:rsidRPr="00830F53">
        <w:rPr>
          <w:rFonts w:ascii="Arial" w:hAnsi="Arial" w:cs="Arial"/>
          <w:sz w:val="22"/>
          <w:szCs w:val="22"/>
        </w:rPr>
        <w:t>‘</w:t>
      </w:r>
      <w:r w:rsidRPr="00830F53">
        <w:rPr>
          <w:rFonts w:ascii="Arial" w:hAnsi="Arial" w:cs="Arial"/>
          <w:sz w:val="22"/>
          <w:szCs w:val="22"/>
        </w:rPr>
        <w:t>/etc/i</w:t>
      </w:r>
      <w:r w:rsidR="000F7E13" w:rsidRPr="00830F53">
        <w:rPr>
          <w:rFonts w:ascii="Arial" w:hAnsi="Arial" w:cs="Arial"/>
          <w:sz w:val="22"/>
          <w:szCs w:val="22"/>
        </w:rPr>
        <w:t>nit.d/mysqldstart’</w:t>
      </w:r>
      <w:r w:rsidRPr="00830F53">
        <w:rPr>
          <w:rFonts w:ascii="Arial" w:hAnsi="Arial" w:cs="Arial"/>
          <w:sz w:val="22"/>
          <w:szCs w:val="22"/>
        </w:rPr>
        <w:t xml:space="preserve"> y se configura la contraseña para el usuario root </w:t>
      </w:r>
      <w:r w:rsidR="000F7E13" w:rsidRPr="00830F53">
        <w:rPr>
          <w:rFonts w:ascii="Arial" w:hAnsi="Arial" w:cs="Arial"/>
          <w:sz w:val="22"/>
          <w:szCs w:val="22"/>
        </w:rPr>
        <w:t>de MySQL de la siguiente forma ‘</w:t>
      </w:r>
      <w:r w:rsidRPr="00830F53">
        <w:rPr>
          <w:rFonts w:ascii="Arial" w:hAnsi="Arial" w:cs="Arial"/>
          <w:sz w:val="22"/>
          <w:szCs w:val="22"/>
        </w:rPr>
        <w:t>mysqlad</w:t>
      </w:r>
      <w:r w:rsidR="000F7E13" w:rsidRPr="00830F53">
        <w:rPr>
          <w:rFonts w:ascii="Arial" w:hAnsi="Arial" w:cs="Arial"/>
          <w:sz w:val="22"/>
          <w:szCs w:val="22"/>
        </w:rPr>
        <w:t>min –u rootpasswordrootpassword’</w:t>
      </w:r>
      <w:r w:rsidR="00FC54B6" w:rsidRPr="00830F53">
        <w:rPr>
          <w:rFonts w:ascii="Arial" w:hAnsi="Arial" w:cs="Arial"/>
          <w:sz w:val="22"/>
          <w:szCs w:val="22"/>
        </w:rPr>
        <w:t>.</w:t>
      </w:r>
    </w:p>
    <w:p w:rsidR="00DA292C" w:rsidRPr="00830F53" w:rsidRDefault="00DA292C" w:rsidP="00290FD6">
      <w:pPr>
        <w:spacing w:line="360" w:lineRule="auto"/>
        <w:jc w:val="both"/>
        <w:rPr>
          <w:rFonts w:ascii="Arial" w:hAnsi="Arial" w:cs="Arial"/>
          <w:sz w:val="22"/>
          <w:szCs w:val="22"/>
        </w:rPr>
      </w:pPr>
    </w:p>
    <w:p w:rsidR="00DA292C" w:rsidRPr="00830F53" w:rsidRDefault="00006270" w:rsidP="00290FD6">
      <w:pPr>
        <w:spacing w:line="360" w:lineRule="auto"/>
        <w:ind w:firstLine="708"/>
        <w:jc w:val="both"/>
        <w:rPr>
          <w:rFonts w:ascii="Arial" w:hAnsi="Arial" w:cs="Arial"/>
          <w:sz w:val="22"/>
          <w:szCs w:val="22"/>
        </w:rPr>
      </w:pPr>
      <w:r>
        <w:rPr>
          <w:rFonts w:ascii="Arial" w:hAnsi="Arial" w:cs="Arial"/>
          <w:sz w:val="22"/>
          <w:szCs w:val="22"/>
        </w:rPr>
        <w:t>Después</w:t>
      </w:r>
      <w:r w:rsidR="00A62F46">
        <w:rPr>
          <w:rFonts w:ascii="Arial" w:hAnsi="Arial" w:cs="Arial"/>
          <w:sz w:val="22"/>
          <w:szCs w:val="22"/>
        </w:rPr>
        <w:t xml:space="preserve"> se procedió</w:t>
      </w:r>
      <w:r w:rsidR="00DA292C" w:rsidRPr="00830F53">
        <w:rPr>
          <w:rFonts w:ascii="Arial" w:hAnsi="Arial" w:cs="Arial"/>
          <w:sz w:val="22"/>
          <w:szCs w:val="22"/>
        </w:rPr>
        <w:t xml:space="preserve"> a la instalación de php5 utilizando el siguiente comando en una termina</w:t>
      </w:r>
      <w:r w:rsidR="00D90100" w:rsidRPr="00830F53">
        <w:rPr>
          <w:rFonts w:ascii="Arial" w:hAnsi="Arial" w:cs="Arial"/>
          <w:sz w:val="22"/>
          <w:szCs w:val="22"/>
        </w:rPr>
        <w:t>l como usuario administrador</w:t>
      </w:r>
      <w:ins w:id="499" w:author="Lanix_XP" w:date="2014-06-13T14:21:00Z">
        <w:r w:rsidR="00535618">
          <w:rPr>
            <w:rFonts w:ascii="Arial" w:hAnsi="Arial" w:cs="Arial"/>
            <w:sz w:val="22"/>
            <w:szCs w:val="22"/>
          </w:rPr>
          <w:t>m</w:t>
        </w:r>
      </w:ins>
      <w:r w:rsidR="00D90100" w:rsidRPr="00830F53">
        <w:rPr>
          <w:rFonts w:ascii="Arial" w:hAnsi="Arial" w:cs="Arial"/>
          <w:sz w:val="22"/>
          <w:szCs w:val="22"/>
        </w:rPr>
        <w:t xml:space="preserve"> ‘</w:t>
      </w:r>
      <w:r w:rsidR="00DA292C" w:rsidRPr="00830F53">
        <w:rPr>
          <w:rFonts w:ascii="Arial" w:hAnsi="Arial" w:cs="Arial"/>
          <w:i/>
          <w:sz w:val="22"/>
          <w:szCs w:val="22"/>
        </w:rPr>
        <w:t>yuminstall –y php</w:t>
      </w:r>
      <w:r w:rsidR="00D90100" w:rsidRPr="00830F53">
        <w:rPr>
          <w:rFonts w:ascii="Arial" w:hAnsi="Arial" w:cs="Arial"/>
          <w:sz w:val="22"/>
          <w:szCs w:val="22"/>
        </w:rPr>
        <w:t>’</w:t>
      </w:r>
      <w:ins w:id="500" w:author="Lanix_XP" w:date="2014-06-13T14:21:00Z">
        <w:r w:rsidR="00535618">
          <w:rPr>
            <w:rFonts w:ascii="Arial" w:hAnsi="Arial" w:cs="Arial"/>
            <w:sz w:val="22"/>
            <w:szCs w:val="22"/>
          </w:rPr>
          <w:t>,</w:t>
        </w:r>
      </w:ins>
      <w:r w:rsidR="00DA292C" w:rsidRPr="00830F53">
        <w:rPr>
          <w:rFonts w:ascii="Arial" w:hAnsi="Arial" w:cs="Arial"/>
          <w:sz w:val="22"/>
          <w:szCs w:val="22"/>
        </w:rPr>
        <w:t xml:space="preserve"> al finalizar la instalación debemos reiniciar el servidor apache con el comando </w:t>
      </w:r>
      <w:r w:rsidR="000F7E13" w:rsidRPr="00830F53">
        <w:rPr>
          <w:rFonts w:ascii="Arial" w:hAnsi="Arial" w:cs="Arial"/>
          <w:sz w:val="22"/>
          <w:szCs w:val="22"/>
        </w:rPr>
        <w:t>‘</w:t>
      </w:r>
      <w:r w:rsidR="00DA292C" w:rsidRPr="00830F53">
        <w:rPr>
          <w:rFonts w:ascii="Arial" w:hAnsi="Arial" w:cs="Arial"/>
          <w:sz w:val="22"/>
          <w:szCs w:val="22"/>
        </w:rPr>
        <w:t>/etc(init.d/httpdrestart</w:t>
      </w:r>
      <w:r w:rsidR="000F7E13" w:rsidRPr="00830F53">
        <w:rPr>
          <w:rFonts w:ascii="Arial" w:hAnsi="Arial" w:cs="Arial"/>
          <w:sz w:val="22"/>
          <w:szCs w:val="22"/>
        </w:rPr>
        <w:t>’</w:t>
      </w:r>
      <w:r w:rsidR="00DA292C" w:rsidRPr="00830F53">
        <w:rPr>
          <w:rFonts w:ascii="Arial" w:hAnsi="Arial" w:cs="Arial"/>
          <w:sz w:val="22"/>
          <w:szCs w:val="22"/>
        </w:rPr>
        <w:t>, ahora debemos probar que la configuración para esto creamos un archivo llamado info.php con el comand</w:t>
      </w:r>
      <w:r w:rsidR="00D90100" w:rsidRPr="00830F53">
        <w:rPr>
          <w:rFonts w:ascii="Arial" w:hAnsi="Arial" w:cs="Arial"/>
          <w:sz w:val="22"/>
          <w:szCs w:val="22"/>
        </w:rPr>
        <w:t>o ‘touch /var/www/html/info.php’</w:t>
      </w:r>
      <w:r w:rsidR="00A62F46">
        <w:rPr>
          <w:rFonts w:ascii="Arial" w:hAnsi="Arial" w:cs="Arial"/>
          <w:sz w:val="22"/>
          <w:szCs w:val="22"/>
        </w:rPr>
        <w:t xml:space="preserve"> después se editó</w:t>
      </w:r>
      <w:r w:rsidR="00DA292C" w:rsidRPr="00830F53">
        <w:rPr>
          <w:rFonts w:ascii="Arial" w:hAnsi="Arial" w:cs="Arial"/>
          <w:sz w:val="22"/>
          <w:szCs w:val="22"/>
        </w:rPr>
        <w:t xml:space="preserve"> el archivo con el comando “nano /var/www/html/info.php” </w:t>
      </w:r>
      <w:ins w:id="501" w:author="Lanix_XP" w:date="2014-06-13T14:21:00Z">
        <w:r w:rsidR="00535618">
          <w:rPr>
            <w:rFonts w:ascii="Arial" w:hAnsi="Arial" w:cs="Arial"/>
            <w:sz w:val="22"/>
            <w:szCs w:val="22"/>
          </w:rPr>
          <w:t xml:space="preserve">tal y como se muestra su código </w:t>
        </w:r>
      </w:ins>
      <w:del w:id="502" w:author="Lanix_XP" w:date="2014-06-13T14:22:00Z">
        <w:r w:rsidR="00DA292C" w:rsidRPr="00830F53" w:rsidDel="00535618">
          <w:rPr>
            <w:rFonts w:ascii="Arial" w:hAnsi="Arial" w:cs="Arial"/>
            <w:sz w:val="22"/>
            <w:szCs w:val="22"/>
          </w:rPr>
          <w:delText>el archivo debe de</w:delText>
        </w:r>
        <w:r w:rsidR="00C02A5C" w:rsidDel="00535618">
          <w:rPr>
            <w:rFonts w:ascii="Arial" w:hAnsi="Arial" w:cs="Arial"/>
            <w:sz w:val="22"/>
            <w:szCs w:val="22"/>
          </w:rPr>
          <w:delText xml:space="preserve"> quedar como </w:delText>
        </w:r>
      </w:del>
      <w:r w:rsidR="00C02A5C">
        <w:rPr>
          <w:rFonts w:ascii="Arial" w:hAnsi="Arial" w:cs="Arial"/>
          <w:sz w:val="22"/>
          <w:szCs w:val="22"/>
        </w:rPr>
        <w:t>en la figura 15</w:t>
      </w:r>
      <w:r w:rsidR="00DA292C" w:rsidRPr="00830F53">
        <w:rPr>
          <w:rFonts w:ascii="Arial" w:hAnsi="Arial" w:cs="Arial"/>
          <w:sz w:val="22"/>
          <w:szCs w:val="22"/>
        </w:rPr>
        <w:t>.</w:t>
      </w:r>
    </w:p>
    <w:p w:rsidR="004A1F08" w:rsidRPr="00830F53" w:rsidRDefault="004A1F08" w:rsidP="004A1F08">
      <w:pPr>
        <w:ind w:firstLine="708"/>
        <w:jc w:val="right"/>
        <w:rPr>
          <w:rFonts w:ascii="Arial" w:hAnsi="Arial" w:cs="Arial"/>
          <w:sz w:val="22"/>
          <w:szCs w:val="22"/>
        </w:rPr>
      </w:pPr>
      <w:r w:rsidRPr="00830F53">
        <w:rPr>
          <w:noProof/>
          <w:sz w:val="22"/>
          <w:szCs w:val="22"/>
          <w:lang w:eastAsia="es-MX"/>
        </w:rPr>
        <w:drawing>
          <wp:anchor distT="0" distB="0" distL="114300" distR="114300" simplePos="0" relativeHeight="251738112" behindDoc="0" locked="0" layoutInCell="1" allowOverlap="1">
            <wp:simplePos x="0" y="0"/>
            <wp:positionH relativeFrom="margin">
              <wp:posOffset>1922145</wp:posOffset>
            </wp:positionH>
            <wp:positionV relativeFrom="paragraph">
              <wp:posOffset>246380</wp:posOffset>
            </wp:positionV>
            <wp:extent cx="1438275" cy="885825"/>
            <wp:effectExtent l="0" t="0" r="9525"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133" t="14674" r="81827" b="74455"/>
                    <a:stretch>
                      <a:fillRect/>
                    </a:stretch>
                  </pic:blipFill>
                  <pic:spPr bwMode="auto">
                    <a:xfrm>
                      <a:off x="0" y="0"/>
                      <a:ext cx="1438275" cy="885825"/>
                    </a:xfrm>
                    <a:prstGeom prst="rect">
                      <a:avLst/>
                    </a:prstGeom>
                    <a:noFill/>
                    <a:ln>
                      <a:noFill/>
                    </a:ln>
                  </pic:spPr>
                </pic:pic>
              </a:graphicData>
            </a:graphic>
          </wp:anchor>
        </w:drawing>
      </w:r>
    </w:p>
    <w:p w:rsidR="004A1F08" w:rsidRDefault="004A1F08" w:rsidP="004A1F08">
      <w:pPr>
        <w:ind w:firstLine="708"/>
        <w:jc w:val="right"/>
        <w:rPr>
          <w:rFonts w:ascii="Arial" w:hAnsi="Arial" w:cs="Arial"/>
          <w:sz w:val="16"/>
          <w:szCs w:val="16"/>
        </w:rPr>
      </w:pPr>
    </w:p>
    <w:p w:rsidR="004A1F08" w:rsidRDefault="004A1F08" w:rsidP="004A1F08">
      <w:pPr>
        <w:ind w:firstLine="708"/>
        <w:jc w:val="right"/>
        <w:rPr>
          <w:rFonts w:ascii="Arial" w:hAnsi="Arial" w:cs="Arial"/>
          <w:sz w:val="16"/>
          <w:szCs w:val="16"/>
        </w:rPr>
      </w:pPr>
    </w:p>
    <w:p w:rsidR="004A1F08" w:rsidRDefault="00C02A5C" w:rsidP="004A1F08">
      <w:pPr>
        <w:ind w:firstLine="708"/>
        <w:jc w:val="center"/>
        <w:rPr>
          <w:rFonts w:ascii="Arial" w:hAnsi="Arial" w:cs="Arial"/>
          <w:sz w:val="16"/>
          <w:szCs w:val="16"/>
        </w:rPr>
      </w:pPr>
      <w:r>
        <w:rPr>
          <w:rFonts w:ascii="Arial" w:hAnsi="Arial" w:cs="Arial"/>
          <w:sz w:val="16"/>
          <w:szCs w:val="16"/>
        </w:rPr>
        <w:t>Figura 15</w:t>
      </w:r>
      <w:r w:rsidR="004A1F08" w:rsidRPr="006059F0">
        <w:rPr>
          <w:rFonts w:ascii="Arial" w:hAnsi="Arial" w:cs="Arial"/>
          <w:sz w:val="16"/>
          <w:szCs w:val="16"/>
        </w:rPr>
        <w:t>. Código del archivo info.php</w:t>
      </w:r>
    </w:p>
    <w:p w:rsidR="004A1F08" w:rsidRDefault="004A1F08" w:rsidP="004A1F08"/>
    <w:p w:rsidR="00E02A2F" w:rsidRPr="00830F53" w:rsidRDefault="00E02A2F" w:rsidP="00610198">
      <w:pPr>
        <w:ind w:firstLine="708"/>
        <w:jc w:val="both"/>
        <w:rPr>
          <w:rFonts w:ascii="Arial" w:hAnsi="Arial" w:cs="Arial"/>
          <w:sz w:val="22"/>
          <w:szCs w:val="22"/>
        </w:rPr>
      </w:pPr>
    </w:p>
    <w:p w:rsidR="00E02A2F" w:rsidRPr="00830F53" w:rsidRDefault="00E02A2F" w:rsidP="00B611E2">
      <w:pPr>
        <w:spacing w:line="360" w:lineRule="auto"/>
        <w:jc w:val="both"/>
        <w:rPr>
          <w:rFonts w:ascii="Arial" w:hAnsi="Arial" w:cs="Arial"/>
          <w:sz w:val="22"/>
          <w:szCs w:val="22"/>
        </w:rPr>
      </w:pPr>
      <w:r w:rsidRPr="00830F53">
        <w:rPr>
          <w:rFonts w:ascii="Arial" w:hAnsi="Arial" w:cs="Arial"/>
          <w:sz w:val="22"/>
          <w:szCs w:val="22"/>
        </w:rPr>
        <w:tab/>
        <w:t xml:space="preserve">Para probar que PHP funcione correctamente en un navegador Web ponemos la siguiente dirección </w:t>
      </w:r>
      <w:hyperlink r:id="rId29" w:history="1">
        <w:r w:rsidRPr="00830F53">
          <w:rPr>
            <w:rStyle w:val="Hipervnculo"/>
            <w:rFonts w:ascii="Arial" w:hAnsi="Arial" w:cs="Arial"/>
            <w:sz w:val="22"/>
            <w:szCs w:val="22"/>
          </w:rPr>
          <w:t>http://148.213.40.207/info.php</w:t>
        </w:r>
      </w:hyperlink>
      <w:r w:rsidRPr="00830F53">
        <w:rPr>
          <w:rFonts w:ascii="Arial" w:hAnsi="Arial" w:cs="Arial"/>
          <w:sz w:val="22"/>
          <w:szCs w:val="22"/>
        </w:rPr>
        <w:t xml:space="preserve"> si toda ha salido bien debemos encontrar la página de la figura </w:t>
      </w:r>
      <w:r w:rsidR="00A25024">
        <w:rPr>
          <w:rFonts w:ascii="Arial" w:hAnsi="Arial" w:cs="Arial"/>
          <w:sz w:val="22"/>
          <w:szCs w:val="22"/>
        </w:rPr>
        <w:t>16</w:t>
      </w:r>
      <w:r w:rsidRPr="00830F53">
        <w:rPr>
          <w:rFonts w:ascii="Arial" w:hAnsi="Arial" w:cs="Arial"/>
          <w:sz w:val="22"/>
          <w:szCs w:val="22"/>
        </w:rPr>
        <w:t>.</w:t>
      </w:r>
    </w:p>
    <w:p w:rsidR="00610198" w:rsidRDefault="00610198" w:rsidP="00E02A2F">
      <w:pPr>
        <w:jc w:val="both"/>
        <w:rPr>
          <w:rFonts w:ascii="Arial" w:hAnsi="Arial" w:cs="Arial"/>
          <w:sz w:val="22"/>
          <w:szCs w:val="22"/>
        </w:rPr>
      </w:pPr>
    </w:p>
    <w:p w:rsidR="00E0552C" w:rsidRPr="00830F53" w:rsidRDefault="00E0552C" w:rsidP="00E02A2F">
      <w:pPr>
        <w:jc w:val="both"/>
        <w:rPr>
          <w:rFonts w:ascii="Arial" w:hAnsi="Arial" w:cs="Arial"/>
          <w:sz w:val="22"/>
          <w:szCs w:val="22"/>
        </w:rPr>
      </w:pPr>
      <w:r w:rsidRPr="00830F53">
        <w:rPr>
          <w:noProof/>
          <w:sz w:val="22"/>
          <w:szCs w:val="22"/>
          <w:lang w:eastAsia="es-MX"/>
        </w:rPr>
        <w:drawing>
          <wp:anchor distT="0" distB="0" distL="114300" distR="114300" simplePos="0" relativeHeight="251646464" behindDoc="0" locked="0" layoutInCell="1" allowOverlap="1">
            <wp:simplePos x="0" y="0"/>
            <wp:positionH relativeFrom="margin">
              <wp:align>center</wp:align>
            </wp:positionH>
            <wp:positionV relativeFrom="line">
              <wp:posOffset>180975</wp:posOffset>
            </wp:positionV>
            <wp:extent cx="3568065" cy="2694305"/>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762" t="4235" r="26084" b="4889"/>
                    <a:stretch/>
                  </pic:blipFill>
                  <pic:spPr bwMode="auto">
                    <a:xfrm>
                      <a:off x="0" y="0"/>
                      <a:ext cx="3571875" cy="269730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B611E2" w:rsidRDefault="00B611E2" w:rsidP="00B611E2">
      <w:pPr>
        <w:jc w:val="right"/>
        <w:rPr>
          <w:rFonts w:ascii="Arial" w:hAnsi="Arial" w:cs="Arial"/>
          <w:sz w:val="16"/>
          <w:szCs w:val="16"/>
        </w:rPr>
      </w:pPr>
    </w:p>
    <w:p w:rsidR="004A1F08" w:rsidRDefault="00A25024" w:rsidP="004A1F08">
      <w:pPr>
        <w:jc w:val="center"/>
        <w:rPr>
          <w:rFonts w:ascii="Arial" w:hAnsi="Arial" w:cs="Arial"/>
          <w:sz w:val="16"/>
          <w:szCs w:val="16"/>
        </w:rPr>
      </w:pPr>
      <w:r>
        <w:rPr>
          <w:rFonts w:ascii="Arial" w:hAnsi="Arial" w:cs="Arial"/>
          <w:sz w:val="16"/>
          <w:szCs w:val="16"/>
        </w:rPr>
        <w:t>Figura 16</w:t>
      </w:r>
      <w:r w:rsidR="00290FD6" w:rsidRPr="006059F0">
        <w:rPr>
          <w:rFonts w:ascii="Arial" w:hAnsi="Arial" w:cs="Arial"/>
          <w:sz w:val="16"/>
          <w:szCs w:val="16"/>
        </w:rPr>
        <w:t>.</w:t>
      </w:r>
      <w:r w:rsidR="00E0552C" w:rsidRPr="006059F0">
        <w:rPr>
          <w:rFonts w:ascii="Arial" w:hAnsi="Arial" w:cs="Arial"/>
          <w:sz w:val="16"/>
          <w:szCs w:val="16"/>
        </w:rPr>
        <w:t xml:space="preserve"> Comprobar la configuración de PHP.</w:t>
      </w:r>
    </w:p>
    <w:p w:rsidR="004A1F08" w:rsidRDefault="004A1F08">
      <w:pPr>
        <w:spacing w:after="160" w:line="259" w:lineRule="auto"/>
        <w:rPr>
          <w:rFonts w:ascii="Arial" w:hAnsi="Arial" w:cs="Arial"/>
          <w:sz w:val="16"/>
          <w:szCs w:val="16"/>
        </w:rPr>
      </w:pPr>
      <w:r>
        <w:rPr>
          <w:rFonts w:ascii="Arial" w:hAnsi="Arial" w:cs="Arial"/>
          <w:sz w:val="16"/>
          <w:szCs w:val="16"/>
        </w:rPr>
        <w:br w:type="page"/>
      </w:r>
    </w:p>
    <w:p w:rsidR="00653E0C" w:rsidRPr="00830F53" w:rsidRDefault="00653E0C" w:rsidP="00653E0C">
      <w:pPr>
        <w:jc w:val="both"/>
        <w:rPr>
          <w:rFonts w:ascii="Arial" w:hAnsi="Arial" w:cs="Arial"/>
          <w:sz w:val="22"/>
          <w:szCs w:val="22"/>
        </w:rPr>
      </w:pPr>
    </w:p>
    <w:p w:rsidR="003F5260" w:rsidRPr="00830F53" w:rsidRDefault="003F5260" w:rsidP="00290FD6">
      <w:pPr>
        <w:spacing w:line="360" w:lineRule="auto"/>
        <w:ind w:firstLine="708"/>
        <w:jc w:val="both"/>
        <w:rPr>
          <w:rFonts w:ascii="Arial" w:hAnsi="Arial" w:cs="Arial"/>
          <w:sz w:val="22"/>
          <w:szCs w:val="22"/>
        </w:rPr>
      </w:pPr>
      <w:r w:rsidRPr="00830F53">
        <w:rPr>
          <w:rFonts w:ascii="Arial" w:hAnsi="Arial" w:cs="Arial"/>
          <w:sz w:val="22"/>
          <w:szCs w:val="22"/>
        </w:rPr>
        <w:t>Hasta aquí hemos configurado Apache, MSQL y PHP pero debemos de añadir MySQL como un módulo de PHP para ello ejecutamos</w:t>
      </w:r>
      <w:r w:rsidR="000F7E13" w:rsidRPr="00830F53">
        <w:rPr>
          <w:rFonts w:ascii="Arial" w:hAnsi="Arial" w:cs="Arial"/>
          <w:sz w:val="22"/>
          <w:szCs w:val="22"/>
        </w:rPr>
        <w:t xml:space="preserve"> el comando 'yuminstallphpmysql’</w:t>
      </w:r>
      <w:ins w:id="503" w:author="Lanix_XP" w:date="2014-06-13T14:22:00Z">
        <w:r w:rsidR="00535618">
          <w:rPr>
            <w:rFonts w:ascii="Arial" w:hAnsi="Arial" w:cs="Arial"/>
            <w:sz w:val="22"/>
            <w:szCs w:val="22"/>
          </w:rPr>
          <w:t>,</w:t>
        </w:r>
      </w:ins>
      <w:r w:rsidRPr="00830F53">
        <w:rPr>
          <w:rFonts w:ascii="Arial" w:hAnsi="Arial" w:cs="Arial"/>
          <w:sz w:val="22"/>
          <w:szCs w:val="22"/>
        </w:rPr>
        <w:t xml:space="preserve"> reiniciamos el servidor y verificamos nuevamente en el navegador el archivo info.php y debe de aparecer </w:t>
      </w:r>
      <w:ins w:id="504" w:author="Lanix_XP" w:date="2014-06-13T14:22:00Z">
        <w:r w:rsidR="00535618">
          <w:rPr>
            <w:rFonts w:ascii="Arial" w:hAnsi="Arial" w:cs="Arial"/>
            <w:sz w:val="22"/>
            <w:szCs w:val="22"/>
          </w:rPr>
          <w:t xml:space="preserve">la pantalla </w:t>
        </w:r>
      </w:ins>
      <w:r w:rsidRPr="00830F53">
        <w:rPr>
          <w:rFonts w:ascii="Arial" w:hAnsi="Arial" w:cs="Arial"/>
          <w:sz w:val="22"/>
          <w:szCs w:val="22"/>
        </w:rPr>
        <w:t xml:space="preserve">como </w:t>
      </w:r>
      <w:del w:id="505" w:author="Lanix_XP" w:date="2014-06-13T14:22:00Z">
        <w:r w:rsidRPr="00830F53" w:rsidDel="00535618">
          <w:rPr>
            <w:rFonts w:ascii="Arial" w:hAnsi="Arial" w:cs="Arial"/>
            <w:sz w:val="22"/>
            <w:szCs w:val="22"/>
          </w:rPr>
          <w:delText>en</w:delText>
        </w:r>
      </w:del>
      <w:r w:rsidRPr="00830F53">
        <w:rPr>
          <w:rFonts w:ascii="Arial" w:hAnsi="Arial" w:cs="Arial"/>
          <w:sz w:val="22"/>
          <w:szCs w:val="22"/>
        </w:rPr>
        <w:t xml:space="preserve"> la </w:t>
      </w:r>
      <w:ins w:id="506" w:author="Lanix_XP" w:date="2014-06-13T14:22:00Z">
        <w:r w:rsidR="00535618">
          <w:rPr>
            <w:rFonts w:ascii="Arial" w:hAnsi="Arial" w:cs="Arial"/>
            <w:sz w:val="22"/>
            <w:szCs w:val="22"/>
          </w:rPr>
          <w:t xml:space="preserve">mostrada en la </w:t>
        </w:r>
      </w:ins>
      <w:r w:rsidRPr="00830F53">
        <w:rPr>
          <w:rFonts w:ascii="Arial" w:hAnsi="Arial" w:cs="Arial"/>
          <w:sz w:val="22"/>
          <w:szCs w:val="22"/>
        </w:rPr>
        <w:t xml:space="preserve">figura </w:t>
      </w:r>
      <w:r w:rsidR="00290FD6" w:rsidRPr="00830F53">
        <w:rPr>
          <w:rFonts w:ascii="Arial" w:hAnsi="Arial" w:cs="Arial"/>
          <w:sz w:val="22"/>
          <w:szCs w:val="22"/>
        </w:rPr>
        <w:t>1</w:t>
      </w:r>
      <w:r w:rsidR="00A25024">
        <w:rPr>
          <w:rFonts w:ascii="Arial" w:hAnsi="Arial" w:cs="Arial"/>
          <w:sz w:val="22"/>
          <w:szCs w:val="22"/>
        </w:rPr>
        <w:t>7</w:t>
      </w:r>
      <w:r w:rsidR="00290FD6" w:rsidRPr="00830F53">
        <w:rPr>
          <w:rFonts w:ascii="Arial" w:hAnsi="Arial" w:cs="Arial"/>
          <w:sz w:val="22"/>
          <w:szCs w:val="22"/>
        </w:rPr>
        <w:t>.</w:t>
      </w:r>
    </w:p>
    <w:p w:rsidR="00481DED" w:rsidRPr="00830F53" w:rsidRDefault="00E0552C" w:rsidP="00481DED">
      <w:pPr>
        <w:jc w:val="both"/>
        <w:rPr>
          <w:rFonts w:ascii="Arial" w:hAnsi="Arial" w:cs="Arial"/>
          <w:sz w:val="22"/>
          <w:szCs w:val="22"/>
        </w:rPr>
      </w:pPr>
      <w:r w:rsidRPr="00830F53">
        <w:rPr>
          <w:noProof/>
          <w:sz w:val="22"/>
          <w:szCs w:val="22"/>
          <w:lang w:eastAsia="es-MX"/>
        </w:rPr>
        <w:drawing>
          <wp:anchor distT="0" distB="0" distL="114300" distR="114300" simplePos="0" relativeHeight="251647488" behindDoc="0" locked="0" layoutInCell="1" allowOverlap="1">
            <wp:simplePos x="0" y="0"/>
            <wp:positionH relativeFrom="margin">
              <wp:align>center</wp:align>
            </wp:positionH>
            <wp:positionV relativeFrom="line">
              <wp:posOffset>275590</wp:posOffset>
            </wp:positionV>
            <wp:extent cx="3676650" cy="192405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643" t="3532" r="26797" b="41576"/>
                    <a:stretch/>
                  </pic:blipFill>
                  <pic:spPr bwMode="auto">
                    <a:xfrm>
                      <a:off x="0" y="0"/>
                      <a:ext cx="3676650" cy="19240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E0552C" w:rsidRPr="00830F53" w:rsidRDefault="00E0552C" w:rsidP="00481DED">
      <w:pPr>
        <w:jc w:val="both"/>
        <w:rPr>
          <w:rFonts w:ascii="Arial" w:hAnsi="Arial" w:cs="Arial"/>
          <w:sz w:val="22"/>
          <w:szCs w:val="22"/>
        </w:rPr>
      </w:pPr>
    </w:p>
    <w:p w:rsidR="00E0552C" w:rsidRPr="006059F0" w:rsidRDefault="00A25024" w:rsidP="00646620">
      <w:pPr>
        <w:jc w:val="center"/>
        <w:rPr>
          <w:rFonts w:ascii="Arial" w:hAnsi="Arial" w:cs="Arial"/>
          <w:sz w:val="16"/>
          <w:szCs w:val="16"/>
        </w:rPr>
      </w:pPr>
      <w:r>
        <w:rPr>
          <w:rFonts w:ascii="Arial" w:hAnsi="Arial" w:cs="Arial"/>
          <w:sz w:val="16"/>
          <w:szCs w:val="16"/>
        </w:rPr>
        <w:t>Figura 17</w:t>
      </w:r>
      <w:r w:rsidR="00E0552C" w:rsidRPr="006059F0">
        <w:rPr>
          <w:rFonts w:ascii="Arial" w:hAnsi="Arial" w:cs="Arial"/>
          <w:sz w:val="16"/>
          <w:szCs w:val="16"/>
        </w:rPr>
        <w:t>. Con MySQL como modulo PHP.</w:t>
      </w:r>
    </w:p>
    <w:p w:rsidR="00E0552C" w:rsidRPr="00830F53" w:rsidRDefault="00E0552C" w:rsidP="00481DED">
      <w:pPr>
        <w:jc w:val="both"/>
        <w:rPr>
          <w:rFonts w:ascii="Arial" w:hAnsi="Arial" w:cs="Arial"/>
          <w:sz w:val="22"/>
          <w:szCs w:val="22"/>
        </w:rPr>
      </w:pPr>
    </w:p>
    <w:p w:rsidR="000F7E13" w:rsidRPr="00830F53" w:rsidRDefault="00E0552C" w:rsidP="00290FD6">
      <w:pPr>
        <w:spacing w:line="360" w:lineRule="auto"/>
        <w:jc w:val="both"/>
        <w:rPr>
          <w:rFonts w:ascii="Arial" w:hAnsi="Arial" w:cs="Arial"/>
          <w:sz w:val="22"/>
          <w:szCs w:val="22"/>
        </w:rPr>
      </w:pPr>
      <w:r w:rsidRPr="00830F53">
        <w:rPr>
          <w:rFonts w:ascii="Arial" w:hAnsi="Arial" w:cs="Arial"/>
          <w:sz w:val="22"/>
          <w:szCs w:val="22"/>
        </w:rPr>
        <w:tab/>
        <w:t>Con estos pasos tenemos lo necesario para realizar la migración del sistema</w:t>
      </w:r>
      <w:r w:rsidR="00A62F46">
        <w:rPr>
          <w:rFonts w:ascii="Arial" w:hAnsi="Arial" w:cs="Arial"/>
          <w:sz w:val="22"/>
          <w:szCs w:val="22"/>
        </w:rPr>
        <w:t xml:space="preserve"> a  PHP. P</w:t>
      </w:r>
      <w:r w:rsidRPr="00830F53">
        <w:rPr>
          <w:rFonts w:ascii="Arial" w:hAnsi="Arial" w:cs="Arial"/>
          <w:sz w:val="22"/>
          <w:szCs w:val="22"/>
        </w:rPr>
        <w:t xml:space="preserve">rimeramente se ubicó dentro de la carpeta /var/www/html/piac lo que </w:t>
      </w:r>
      <w:del w:id="507" w:author="Lanix_XP" w:date="2014-06-13T14:22:00Z">
        <w:r w:rsidRPr="00830F53" w:rsidDel="00535618">
          <w:rPr>
            <w:rFonts w:ascii="Arial" w:hAnsi="Arial" w:cs="Arial"/>
            <w:sz w:val="22"/>
            <w:szCs w:val="22"/>
          </w:rPr>
          <w:delText xml:space="preserve">está </w:delText>
        </w:r>
      </w:del>
      <w:ins w:id="508" w:author="Lanix_XP" w:date="2014-06-13T14:22:00Z">
        <w:r w:rsidR="00535618">
          <w:rPr>
            <w:rFonts w:ascii="Arial" w:hAnsi="Arial" w:cs="Arial"/>
            <w:sz w:val="22"/>
            <w:szCs w:val="22"/>
          </w:rPr>
          <w:t xml:space="preserve">hasta </w:t>
        </w:r>
      </w:ins>
      <w:r w:rsidRPr="00830F53">
        <w:rPr>
          <w:rFonts w:ascii="Arial" w:hAnsi="Arial" w:cs="Arial"/>
          <w:sz w:val="22"/>
          <w:szCs w:val="22"/>
        </w:rPr>
        <w:t>el momento se había terminado de la migración de PHP, así mismo se cr</w:t>
      </w:r>
      <w:r w:rsidR="004E7AF0" w:rsidRPr="00830F53">
        <w:rPr>
          <w:rFonts w:ascii="Arial" w:hAnsi="Arial" w:cs="Arial"/>
          <w:sz w:val="22"/>
          <w:szCs w:val="22"/>
        </w:rPr>
        <w:t>eó la base de datos llamada PIAC</w:t>
      </w:r>
      <w:r w:rsidRPr="00830F53">
        <w:rPr>
          <w:rFonts w:ascii="Arial" w:hAnsi="Arial" w:cs="Arial"/>
          <w:sz w:val="22"/>
          <w:szCs w:val="22"/>
        </w:rPr>
        <w:t xml:space="preserve"> para </w:t>
      </w:r>
      <w:r w:rsidR="00A62F46">
        <w:rPr>
          <w:rFonts w:ascii="Arial" w:hAnsi="Arial" w:cs="Arial"/>
          <w:sz w:val="22"/>
          <w:szCs w:val="22"/>
        </w:rPr>
        <w:t>la utilización del sistema, en esta base</w:t>
      </w:r>
      <w:r w:rsidRPr="00830F53">
        <w:rPr>
          <w:rFonts w:ascii="Arial" w:hAnsi="Arial" w:cs="Arial"/>
          <w:sz w:val="22"/>
          <w:szCs w:val="22"/>
        </w:rPr>
        <w:t xml:space="preserve"> de datos se creó una tabla llamada usuarios y se ingresaron dos registros</w:t>
      </w:r>
      <w:r w:rsidR="00A62F46">
        <w:rPr>
          <w:rFonts w:ascii="Arial" w:hAnsi="Arial" w:cs="Arial"/>
          <w:sz w:val="22"/>
          <w:szCs w:val="22"/>
        </w:rPr>
        <w:t>:</w:t>
      </w:r>
      <w:r w:rsidRPr="00830F53">
        <w:rPr>
          <w:rFonts w:ascii="Arial" w:hAnsi="Arial" w:cs="Arial"/>
          <w:sz w:val="22"/>
          <w:szCs w:val="22"/>
        </w:rPr>
        <w:t xml:space="preserve"> uno para el usuario administrador y otro para </w:t>
      </w:r>
      <w:del w:id="509" w:author="Lanix_XP" w:date="2014-06-13T14:23:00Z">
        <w:r w:rsidRPr="00830F53" w:rsidDel="00535618">
          <w:rPr>
            <w:rFonts w:ascii="Arial" w:hAnsi="Arial" w:cs="Arial"/>
            <w:sz w:val="22"/>
            <w:szCs w:val="22"/>
          </w:rPr>
          <w:delText xml:space="preserve">un </w:delText>
        </w:r>
      </w:del>
      <w:r w:rsidRPr="00830F53">
        <w:rPr>
          <w:rFonts w:ascii="Arial" w:hAnsi="Arial" w:cs="Arial"/>
          <w:sz w:val="22"/>
          <w:szCs w:val="22"/>
        </w:rPr>
        <w:t>el sistema.</w:t>
      </w:r>
    </w:p>
    <w:p w:rsidR="000F7E13" w:rsidRPr="006059F0" w:rsidRDefault="000F7E13" w:rsidP="000F7E13">
      <w:pPr>
        <w:spacing w:after="160" w:line="259" w:lineRule="auto"/>
        <w:rPr>
          <w:rFonts w:ascii="Arial" w:hAnsi="Arial" w:cs="Arial"/>
          <w:sz w:val="16"/>
          <w:szCs w:val="16"/>
        </w:rPr>
      </w:pPr>
      <w:r>
        <w:rPr>
          <w:rFonts w:ascii="Arial" w:hAnsi="Arial" w:cs="Arial"/>
          <w:sz w:val="16"/>
          <w:szCs w:val="16"/>
        </w:rPr>
        <w:br w:type="page"/>
      </w:r>
    </w:p>
    <w:p w:rsidR="00653E0C" w:rsidRPr="00830F53" w:rsidRDefault="00CB4024" w:rsidP="009E2662">
      <w:pPr>
        <w:pStyle w:val="Ttulo2"/>
        <w:rPr>
          <w:rFonts w:ascii="Arial" w:hAnsi="Arial" w:cs="Arial"/>
          <w:i/>
          <w:color w:val="auto"/>
          <w:sz w:val="24"/>
          <w:szCs w:val="24"/>
        </w:rPr>
      </w:pPr>
      <w:bookmarkStart w:id="510" w:name="_Toc389243586"/>
      <w:r w:rsidRPr="00830F53">
        <w:rPr>
          <w:rFonts w:ascii="Arial" w:hAnsi="Arial" w:cs="Arial"/>
          <w:i/>
          <w:color w:val="auto"/>
          <w:sz w:val="24"/>
          <w:szCs w:val="24"/>
        </w:rPr>
        <w:lastRenderedPageBreak/>
        <w:t>Pruebas</w:t>
      </w:r>
      <w:bookmarkEnd w:id="510"/>
    </w:p>
    <w:p w:rsidR="00E0552C" w:rsidRPr="00830F53" w:rsidRDefault="00E0552C" w:rsidP="00290FD6">
      <w:pPr>
        <w:spacing w:line="360" w:lineRule="auto"/>
        <w:ind w:firstLine="708"/>
        <w:jc w:val="both"/>
        <w:rPr>
          <w:rFonts w:ascii="Arial" w:hAnsi="Arial" w:cs="Arial"/>
          <w:sz w:val="22"/>
          <w:szCs w:val="22"/>
        </w:rPr>
      </w:pPr>
      <w:r w:rsidRPr="00830F53">
        <w:rPr>
          <w:rFonts w:ascii="Arial" w:hAnsi="Arial" w:cs="Arial"/>
          <w:sz w:val="22"/>
          <w:szCs w:val="22"/>
        </w:rPr>
        <w:t xml:space="preserve">Se ingresó por primera vez al sistema usando el usuario invitado y se comenzó con la navegación por cada uno de los temas y subtemas del PIAC identificando aquellas partes que faltan y las que no </w:t>
      </w:r>
      <w:del w:id="511" w:author="Lanix_XP" w:date="2014-06-13T14:23:00Z">
        <w:r w:rsidRPr="00830F53" w:rsidDel="00FF02A0">
          <w:rPr>
            <w:rFonts w:ascii="Arial" w:hAnsi="Arial" w:cs="Arial"/>
            <w:sz w:val="22"/>
            <w:szCs w:val="22"/>
          </w:rPr>
          <w:delText xml:space="preserve">estén </w:delText>
        </w:r>
      </w:del>
      <w:ins w:id="512" w:author="Lanix_XP" w:date="2014-06-13T14:23:00Z">
        <w:r w:rsidR="00FF02A0">
          <w:rPr>
            <w:rFonts w:ascii="Arial" w:hAnsi="Arial" w:cs="Arial"/>
            <w:sz w:val="22"/>
            <w:szCs w:val="22"/>
          </w:rPr>
          <w:t xml:space="preserve">estuvieran </w:t>
        </w:r>
      </w:ins>
      <w:r w:rsidRPr="00830F53">
        <w:rPr>
          <w:rFonts w:ascii="Arial" w:hAnsi="Arial" w:cs="Arial"/>
          <w:sz w:val="22"/>
          <w:szCs w:val="22"/>
        </w:rPr>
        <w:t>funcionando correctamente para realizar las correccio</w:t>
      </w:r>
      <w:r w:rsidR="00A25024">
        <w:rPr>
          <w:rFonts w:ascii="Arial" w:hAnsi="Arial" w:cs="Arial"/>
          <w:sz w:val="22"/>
          <w:szCs w:val="22"/>
        </w:rPr>
        <w:t>nes necesarias, en la figura 18</w:t>
      </w:r>
      <w:r w:rsidRPr="00830F53">
        <w:rPr>
          <w:rFonts w:ascii="Arial" w:hAnsi="Arial" w:cs="Arial"/>
          <w:sz w:val="22"/>
          <w:szCs w:val="22"/>
        </w:rPr>
        <w:t xml:space="preserve"> se muestra la pantalla de acceso al PIAC.</w:t>
      </w:r>
    </w:p>
    <w:p w:rsidR="00E0552C" w:rsidRPr="00830F53" w:rsidRDefault="00446CBD" w:rsidP="00481DED">
      <w:pPr>
        <w:jc w:val="both"/>
        <w:rPr>
          <w:rFonts w:ascii="Arial" w:hAnsi="Arial" w:cs="Arial"/>
          <w:sz w:val="22"/>
          <w:szCs w:val="22"/>
        </w:rPr>
      </w:pPr>
      <w:r w:rsidRPr="00830F53">
        <w:rPr>
          <w:noProof/>
          <w:sz w:val="22"/>
          <w:szCs w:val="22"/>
          <w:lang w:eastAsia="es-MX"/>
        </w:rPr>
        <w:drawing>
          <wp:anchor distT="0" distB="0" distL="114300" distR="114300" simplePos="0" relativeHeight="251648512" behindDoc="0" locked="0" layoutInCell="1" allowOverlap="1">
            <wp:simplePos x="0" y="0"/>
            <wp:positionH relativeFrom="margin">
              <wp:align>center</wp:align>
            </wp:positionH>
            <wp:positionV relativeFrom="line">
              <wp:posOffset>180975</wp:posOffset>
            </wp:positionV>
            <wp:extent cx="3990975" cy="2828925"/>
            <wp:effectExtent l="0" t="0" r="9525"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436" t="3260" r="14398" b="16033"/>
                    <a:stretch/>
                  </pic:blipFill>
                  <pic:spPr bwMode="auto">
                    <a:xfrm>
                      <a:off x="0" y="0"/>
                      <a:ext cx="3990975" cy="28289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446CBD" w:rsidRDefault="00A25024" w:rsidP="003D34BE">
      <w:pPr>
        <w:jc w:val="center"/>
        <w:rPr>
          <w:rFonts w:ascii="Arial" w:hAnsi="Arial" w:cs="Arial"/>
          <w:sz w:val="16"/>
          <w:szCs w:val="16"/>
        </w:rPr>
      </w:pPr>
      <w:r>
        <w:rPr>
          <w:rFonts w:ascii="Arial" w:hAnsi="Arial" w:cs="Arial"/>
          <w:sz w:val="16"/>
          <w:szCs w:val="16"/>
        </w:rPr>
        <w:t>Figura 18</w:t>
      </w:r>
      <w:r w:rsidR="00446CBD" w:rsidRPr="006059F0">
        <w:rPr>
          <w:rFonts w:ascii="Arial" w:hAnsi="Arial" w:cs="Arial"/>
          <w:sz w:val="16"/>
          <w:szCs w:val="16"/>
        </w:rPr>
        <w:t>. Pantalla de acceso al PIAC.</w:t>
      </w:r>
    </w:p>
    <w:p w:rsidR="003F2E81" w:rsidRDefault="003F2E81" w:rsidP="000F7E13">
      <w:pPr>
        <w:jc w:val="right"/>
        <w:rPr>
          <w:rFonts w:ascii="Arial" w:hAnsi="Arial" w:cs="Arial"/>
          <w:sz w:val="16"/>
          <w:szCs w:val="16"/>
        </w:rPr>
      </w:pPr>
    </w:p>
    <w:p w:rsidR="003F2E81" w:rsidRPr="006059F0" w:rsidRDefault="003F2E81" w:rsidP="000F7E13">
      <w:pPr>
        <w:jc w:val="right"/>
        <w:rPr>
          <w:rFonts w:ascii="Arial" w:hAnsi="Arial" w:cs="Arial"/>
          <w:sz w:val="16"/>
          <w:szCs w:val="16"/>
        </w:rPr>
      </w:pPr>
    </w:p>
    <w:p w:rsidR="00B42E8D" w:rsidRPr="00830F53" w:rsidRDefault="00B42E8D" w:rsidP="00481DED">
      <w:pPr>
        <w:jc w:val="both"/>
        <w:rPr>
          <w:rFonts w:ascii="Arial" w:hAnsi="Arial" w:cs="Arial"/>
          <w:sz w:val="22"/>
          <w:szCs w:val="22"/>
        </w:rPr>
      </w:pPr>
    </w:p>
    <w:p w:rsidR="00446CBD" w:rsidRPr="00830F53" w:rsidRDefault="00446CBD" w:rsidP="003F2E81">
      <w:pPr>
        <w:spacing w:line="360" w:lineRule="auto"/>
        <w:jc w:val="both"/>
        <w:rPr>
          <w:rFonts w:ascii="Arial" w:hAnsi="Arial" w:cs="Arial"/>
          <w:sz w:val="22"/>
          <w:szCs w:val="22"/>
        </w:rPr>
      </w:pPr>
      <w:r w:rsidRPr="00830F53">
        <w:rPr>
          <w:rFonts w:ascii="Arial" w:hAnsi="Arial" w:cs="Arial"/>
          <w:sz w:val="22"/>
          <w:szCs w:val="22"/>
        </w:rPr>
        <w:tab/>
        <w:t xml:space="preserve">PIAC se conforma de 5 </w:t>
      </w:r>
      <w:r w:rsidR="00A62F46">
        <w:rPr>
          <w:rFonts w:ascii="Arial" w:hAnsi="Arial" w:cs="Arial"/>
          <w:sz w:val="22"/>
          <w:szCs w:val="22"/>
        </w:rPr>
        <w:t>pestañas</w:t>
      </w:r>
      <w:r w:rsidRPr="00830F53">
        <w:rPr>
          <w:rFonts w:ascii="Arial" w:hAnsi="Arial" w:cs="Arial"/>
          <w:sz w:val="22"/>
          <w:szCs w:val="22"/>
        </w:rPr>
        <w:t xml:space="preserve"> principales que son funciones, Límites y </w:t>
      </w:r>
      <w:r w:rsidR="00332DC6" w:rsidRPr="00830F53">
        <w:rPr>
          <w:noProof/>
          <w:sz w:val="22"/>
          <w:szCs w:val="22"/>
          <w:lang w:eastAsia="es-MX"/>
        </w:rPr>
        <w:drawing>
          <wp:anchor distT="0" distB="0" distL="114300" distR="114300" simplePos="0" relativeHeight="251649536" behindDoc="0" locked="0" layoutInCell="1" allowOverlap="1">
            <wp:simplePos x="0" y="0"/>
            <wp:positionH relativeFrom="margin">
              <wp:posOffset>682625</wp:posOffset>
            </wp:positionH>
            <wp:positionV relativeFrom="line">
              <wp:posOffset>488950</wp:posOffset>
            </wp:positionV>
            <wp:extent cx="4057650" cy="318135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907" t="3532" r="14738" b="5707"/>
                    <a:stretch/>
                  </pic:blipFill>
                  <pic:spPr bwMode="auto">
                    <a:xfrm>
                      <a:off x="0" y="0"/>
                      <a:ext cx="4057650" cy="31813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830F53">
        <w:rPr>
          <w:rFonts w:ascii="Arial" w:hAnsi="Arial" w:cs="Arial"/>
          <w:sz w:val="22"/>
          <w:szCs w:val="22"/>
        </w:rPr>
        <w:t>Continuidad, Derivadas, Integrales y Mat</w:t>
      </w:r>
      <w:r w:rsidR="00B42E8D" w:rsidRPr="00830F53">
        <w:rPr>
          <w:rFonts w:ascii="Arial" w:hAnsi="Arial" w:cs="Arial"/>
          <w:sz w:val="22"/>
          <w:szCs w:val="22"/>
        </w:rPr>
        <w:t>em</w:t>
      </w:r>
      <w:r w:rsidR="00A25024">
        <w:rPr>
          <w:rFonts w:ascii="Arial" w:hAnsi="Arial" w:cs="Arial"/>
          <w:sz w:val="22"/>
          <w:szCs w:val="22"/>
        </w:rPr>
        <w:t>áticos y Citas. En la Imagen 19</w:t>
      </w:r>
      <w:r w:rsidR="003F2E81" w:rsidRPr="00830F53">
        <w:rPr>
          <w:rFonts w:ascii="Arial" w:hAnsi="Arial" w:cs="Arial"/>
          <w:sz w:val="22"/>
          <w:szCs w:val="22"/>
        </w:rPr>
        <w:t xml:space="preserve"> m</w:t>
      </w:r>
      <w:r w:rsidRPr="00830F53">
        <w:rPr>
          <w:rFonts w:ascii="Arial" w:hAnsi="Arial" w:cs="Arial"/>
          <w:sz w:val="22"/>
          <w:szCs w:val="22"/>
        </w:rPr>
        <w:t>uestra la pantalla principal del sistema.</w:t>
      </w:r>
    </w:p>
    <w:p w:rsidR="00446CBD" w:rsidRPr="006059F0" w:rsidRDefault="00A25024" w:rsidP="003D34BE">
      <w:pPr>
        <w:jc w:val="center"/>
        <w:rPr>
          <w:rFonts w:ascii="Arial" w:hAnsi="Arial" w:cs="Arial"/>
          <w:sz w:val="16"/>
          <w:szCs w:val="16"/>
        </w:rPr>
      </w:pPr>
      <w:r>
        <w:rPr>
          <w:rFonts w:ascii="Arial" w:hAnsi="Arial" w:cs="Arial"/>
          <w:sz w:val="16"/>
          <w:szCs w:val="16"/>
        </w:rPr>
        <w:lastRenderedPageBreak/>
        <w:t>Figura 19</w:t>
      </w:r>
      <w:r w:rsidR="00446CBD" w:rsidRPr="006059F0">
        <w:rPr>
          <w:rFonts w:ascii="Arial" w:hAnsi="Arial" w:cs="Arial"/>
          <w:sz w:val="16"/>
          <w:szCs w:val="16"/>
        </w:rPr>
        <w:t>. Pantalla principal del PIAC.</w:t>
      </w:r>
    </w:p>
    <w:p w:rsidR="003F2E81" w:rsidRDefault="003F2E81">
      <w:pPr>
        <w:spacing w:after="160" w:line="259" w:lineRule="auto"/>
        <w:rPr>
          <w:rFonts w:ascii="Arial" w:hAnsi="Arial" w:cs="Arial"/>
          <w:sz w:val="16"/>
          <w:szCs w:val="16"/>
        </w:rPr>
      </w:pPr>
      <w:r>
        <w:rPr>
          <w:rFonts w:ascii="Arial" w:hAnsi="Arial" w:cs="Arial"/>
          <w:sz w:val="16"/>
          <w:szCs w:val="16"/>
        </w:rPr>
        <w:br w:type="page"/>
      </w:r>
    </w:p>
    <w:p w:rsidR="005242D7" w:rsidRPr="00830F53" w:rsidRDefault="005242D7" w:rsidP="009E2662">
      <w:pPr>
        <w:pStyle w:val="Ttulo2"/>
        <w:rPr>
          <w:rFonts w:ascii="Arial" w:hAnsi="Arial" w:cs="Arial"/>
          <w:i/>
          <w:color w:val="auto"/>
          <w:sz w:val="24"/>
          <w:szCs w:val="24"/>
        </w:rPr>
      </w:pPr>
      <w:bookmarkStart w:id="513" w:name="_Toc389243587"/>
      <w:r w:rsidRPr="00830F53">
        <w:rPr>
          <w:rFonts w:ascii="Arial" w:hAnsi="Arial" w:cs="Arial"/>
          <w:i/>
          <w:color w:val="auto"/>
          <w:sz w:val="24"/>
          <w:szCs w:val="24"/>
        </w:rPr>
        <w:lastRenderedPageBreak/>
        <w:t>Características de la página.</w:t>
      </w:r>
      <w:bookmarkEnd w:id="513"/>
      <w:r w:rsidRPr="00830F53">
        <w:rPr>
          <w:rFonts w:ascii="Arial" w:hAnsi="Arial" w:cs="Arial"/>
          <w:i/>
          <w:color w:val="auto"/>
          <w:sz w:val="24"/>
          <w:szCs w:val="24"/>
        </w:rPr>
        <w:t xml:space="preserve"> </w:t>
      </w:r>
    </w:p>
    <w:p w:rsidR="005242D7" w:rsidRPr="00830F53" w:rsidRDefault="005242D7" w:rsidP="00290FD6">
      <w:pPr>
        <w:spacing w:line="360" w:lineRule="auto"/>
        <w:jc w:val="both"/>
        <w:rPr>
          <w:rFonts w:ascii="Arial" w:hAnsi="Arial" w:cs="Arial"/>
          <w:sz w:val="22"/>
          <w:szCs w:val="22"/>
        </w:rPr>
      </w:pPr>
    </w:p>
    <w:p w:rsidR="00446CBD" w:rsidRPr="00830F53" w:rsidRDefault="00446CBD" w:rsidP="00290FD6">
      <w:pPr>
        <w:spacing w:line="360" w:lineRule="auto"/>
        <w:jc w:val="both"/>
        <w:rPr>
          <w:rFonts w:ascii="Arial" w:hAnsi="Arial" w:cs="Arial"/>
          <w:sz w:val="22"/>
          <w:szCs w:val="22"/>
        </w:rPr>
      </w:pPr>
      <w:del w:id="514" w:author="Lanix_XP" w:date="2014-06-13T14:23:00Z">
        <w:r w:rsidRPr="00830F53" w:rsidDel="00FF02A0">
          <w:rPr>
            <w:rFonts w:ascii="Arial" w:hAnsi="Arial" w:cs="Arial"/>
            <w:sz w:val="22"/>
            <w:szCs w:val="22"/>
          </w:rPr>
          <w:delText>En las</w:delText>
        </w:r>
      </w:del>
      <w:ins w:id="515" w:author="Lanix_XP" w:date="2014-06-13T14:23:00Z">
        <w:r w:rsidR="00FF02A0">
          <w:rPr>
            <w:rFonts w:ascii="Arial" w:hAnsi="Arial" w:cs="Arial"/>
            <w:sz w:val="22"/>
            <w:szCs w:val="22"/>
          </w:rPr>
          <w:t>Las</w:t>
        </w:r>
      </w:ins>
      <w:r w:rsidRPr="00830F53">
        <w:rPr>
          <w:rFonts w:ascii="Arial" w:hAnsi="Arial" w:cs="Arial"/>
          <w:sz w:val="22"/>
          <w:szCs w:val="22"/>
        </w:rPr>
        <w:t xml:space="preserve"> primeras 4 </w:t>
      </w:r>
      <w:r w:rsidR="00A62F46">
        <w:rPr>
          <w:rFonts w:ascii="Arial" w:hAnsi="Arial" w:cs="Arial"/>
          <w:sz w:val="22"/>
          <w:szCs w:val="22"/>
        </w:rPr>
        <w:t>pestaña</w:t>
      </w:r>
      <w:r w:rsidRPr="00830F53">
        <w:rPr>
          <w:rFonts w:ascii="Arial" w:hAnsi="Arial" w:cs="Arial"/>
          <w:sz w:val="22"/>
          <w:szCs w:val="22"/>
        </w:rPr>
        <w:t>s mencionadas anteriormente</w:t>
      </w:r>
      <w:ins w:id="516" w:author="Lanix_XP" w:date="2014-06-13T14:23:00Z">
        <w:r w:rsidR="00FF02A0">
          <w:rPr>
            <w:rFonts w:ascii="Arial" w:hAnsi="Arial" w:cs="Arial"/>
            <w:sz w:val="22"/>
            <w:szCs w:val="22"/>
          </w:rPr>
          <w:t>,</w:t>
        </w:r>
      </w:ins>
      <w:r w:rsidRPr="00830F53">
        <w:rPr>
          <w:rFonts w:ascii="Arial" w:hAnsi="Arial" w:cs="Arial"/>
          <w:sz w:val="22"/>
          <w:szCs w:val="22"/>
        </w:rPr>
        <w:t xml:space="preserve"> </w:t>
      </w:r>
      <w:ins w:id="517" w:author="Lanix_XP" w:date="2014-06-13T14:24:00Z">
        <w:r w:rsidR="00FF02A0">
          <w:rPr>
            <w:rFonts w:ascii="Arial" w:hAnsi="Arial" w:cs="Arial"/>
            <w:sz w:val="22"/>
            <w:szCs w:val="22"/>
          </w:rPr>
          <w:t xml:space="preserve">se conforman cada una </w:t>
        </w:r>
      </w:ins>
      <w:del w:id="518" w:author="Lanix_XP" w:date="2014-06-13T14:24:00Z">
        <w:r w:rsidRPr="00830F53" w:rsidDel="00FF02A0">
          <w:rPr>
            <w:rFonts w:ascii="Arial" w:hAnsi="Arial" w:cs="Arial"/>
            <w:sz w:val="22"/>
            <w:szCs w:val="22"/>
          </w:rPr>
          <w:delText xml:space="preserve">cada una a su vez está conformada </w:delText>
        </w:r>
      </w:del>
      <w:r w:rsidRPr="00830F53">
        <w:rPr>
          <w:rFonts w:ascii="Arial" w:hAnsi="Arial" w:cs="Arial"/>
          <w:sz w:val="22"/>
          <w:szCs w:val="22"/>
        </w:rPr>
        <w:t>por las siguientes secciones:</w:t>
      </w:r>
    </w:p>
    <w:p w:rsidR="00446CBD" w:rsidRPr="00830F53" w:rsidRDefault="00446CBD" w:rsidP="003F2E81">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Competencia: en esta sección se explican los conocimientos que el alumno deberá de tener al terminar su estudio de estos temas.</w:t>
      </w:r>
    </w:p>
    <w:p w:rsidR="00446CBD" w:rsidRPr="00830F53" w:rsidRDefault="00446CBD" w:rsidP="003F2E81">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Presentación Histórica: en esta sección se presenta una pequeña reseña histórica acerca de algún tipo tópico relevante para el tema.</w:t>
      </w:r>
    </w:p>
    <w:p w:rsidR="00446CBD" w:rsidRPr="00830F53" w:rsidRDefault="00446CBD" w:rsidP="00290FD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Antecedentes: aquí se presenta la relación del tema con temas anteriores o temas que se deben de conocer para poder comprender la totalidad de los temas.</w:t>
      </w:r>
    </w:p>
    <w:p w:rsidR="00446CBD" w:rsidRPr="00830F53" w:rsidRDefault="00446CBD" w:rsidP="003F2E81">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Contenido In</w:t>
      </w:r>
      <w:r w:rsidR="00A62F46">
        <w:rPr>
          <w:rFonts w:ascii="Arial" w:hAnsi="Arial" w:cs="Arial"/>
          <w:sz w:val="22"/>
          <w:szCs w:val="22"/>
        </w:rPr>
        <w:t>struccional</w:t>
      </w:r>
      <w:r w:rsidRPr="00830F53">
        <w:rPr>
          <w:rFonts w:ascii="Arial" w:hAnsi="Arial" w:cs="Arial"/>
          <w:sz w:val="22"/>
          <w:szCs w:val="22"/>
        </w:rPr>
        <w:t>: en esta sección se desarrollan cada uno de los temas que comprenden el estudio de la unidad</w:t>
      </w:r>
      <w:r w:rsidR="003E0EF7" w:rsidRPr="00830F53">
        <w:rPr>
          <w:rFonts w:ascii="Arial" w:hAnsi="Arial" w:cs="Arial"/>
          <w:sz w:val="22"/>
          <w:szCs w:val="22"/>
        </w:rPr>
        <w:t xml:space="preserve">; esta sección tiene cuatro </w:t>
      </w:r>
      <w:r w:rsidR="00A62F46">
        <w:rPr>
          <w:rFonts w:ascii="Arial" w:hAnsi="Arial" w:cs="Arial"/>
          <w:sz w:val="22"/>
          <w:szCs w:val="22"/>
        </w:rPr>
        <w:t>sub-</w:t>
      </w:r>
      <w:r w:rsidR="003E0EF7" w:rsidRPr="00830F53">
        <w:rPr>
          <w:rFonts w:ascii="Arial" w:hAnsi="Arial" w:cs="Arial"/>
          <w:sz w:val="22"/>
          <w:szCs w:val="22"/>
        </w:rPr>
        <w:t>apartados los cuales son:</w:t>
      </w:r>
    </w:p>
    <w:p w:rsidR="003E0EF7" w:rsidRPr="00830F53" w:rsidRDefault="003E0EF7" w:rsidP="00290FD6">
      <w:pPr>
        <w:spacing w:line="360" w:lineRule="auto"/>
        <w:jc w:val="both"/>
        <w:rPr>
          <w:rFonts w:ascii="Arial" w:hAnsi="Arial" w:cs="Arial"/>
          <w:sz w:val="22"/>
          <w:szCs w:val="22"/>
        </w:rPr>
      </w:pPr>
      <w:r w:rsidRPr="00830F53">
        <w:rPr>
          <w:rFonts w:ascii="Arial" w:hAnsi="Arial" w:cs="Arial"/>
          <w:sz w:val="22"/>
          <w:szCs w:val="22"/>
        </w:rPr>
        <w:tab/>
      </w:r>
      <w:r w:rsidRPr="00830F53">
        <w:rPr>
          <w:rFonts w:ascii="Arial" w:hAnsi="Arial" w:cs="Arial"/>
          <w:sz w:val="22"/>
          <w:szCs w:val="22"/>
        </w:rPr>
        <w:tab/>
      </w:r>
    </w:p>
    <w:p w:rsidR="003E0EF7" w:rsidRPr="00830F53" w:rsidRDefault="003E0EF7" w:rsidP="003F2E81">
      <w:pPr>
        <w:pStyle w:val="Prrafodelista"/>
        <w:numPr>
          <w:ilvl w:val="1"/>
          <w:numId w:val="1"/>
        </w:numPr>
        <w:spacing w:line="360" w:lineRule="auto"/>
        <w:jc w:val="both"/>
        <w:rPr>
          <w:rFonts w:ascii="Arial" w:hAnsi="Arial" w:cs="Arial"/>
          <w:sz w:val="22"/>
          <w:szCs w:val="22"/>
        </w:rPr>
      </w:pPr>
      <w:r w:rsidRPr="00830F53">
        <w:rPr>
          <w:rFonts w:ascii="Arial" w:hAnsi="Arial" w:cs="Arial"/>
          <w:sz w:val="22"/>
          <w:szCs w:val="22"/>
        </w:rPr>
        <w:t>Planteamiento: donde se expone la teoría del tema a estudiar.</w:t>
      </w:r>
    </w:p>
    <w:p w:rsidR="003E0EF7" w:rsidRPr="00830F53" w:rsidRDefault="003E0EF7" w:rsidP="00290FD6">
      <w:pPr>
        <w:spacing w:line="360" w:lineRule="auto"/>
        <w:jc w:val="both"/>
        <w:rPr>
          <w:rFonts w:ascii="Arial" w:hAnsi="Arial" w:cs="Arial"/>
          <w:sz w:val="22"/>
          <w:szCs w:val="22"/>
        </w:rPr>
      </w:pPr>
    </w:p>
    <w:p w:rsidR="003E0EF7" w:rsidRPr="00830F53" w:rsidRDefault="003E0EF7" w:rsidP="003F2E81">
      <w:pPr>
        <w:pStyle w:val="Prrafodelista"/>
        <w:numPr>
          <w:ilvl w:val="1"/>
          <w:numId w:val="1"/>
        </w:numPr>
        <w:spacing w:line="360" w:lineRule="auto"/>
        <w:jc w:val="both"/>
        <w:rPr>
          <w:rFonts w:ascii="Arial" w:hAnsi="Arial" w:cs="Arial"/>
          <w:sz w:val="22"/>
          <w:szCs w:val="22"/>
        </w:rPr>
      </w:pPr>
      <w:r w:rsidRPr="00830F53">
        <w:rPr>
          <w:rFonts w:ascii="Arial" w:hAnsi="Arial" w:cs="Arial"/>
          <w:sz w:val="22"/>
          <w:szCs w:val="22"/>
        </w:rPr>
        <w:t>Actividades: ejercicios para poner en práctica los conocimientos adquiridos.</w:t>
      </w:r>
    </w:p>
    <w:p w:rsidR="003E0EF7" w:rsidRPr="00830F53" w:rsidRDefault="003E0EF7" w:rsidP="00290FD6">
      <w:pPr>
        <w:spacing w:line="360" w:lineRule="auto"/>
        <w:jc w:val="both"/>
        <w:rPr>
          <w:rFonts w:ascii="Arial" w:hAnsi="Arial" w:cs="Arial"/>
          <w:sz w:val="22"/>
          <w:szCs w:val="22"/>
        </w:rPr>
      </w:pPr>
    </w:p>
    <w:p w:rsidR="003E0EF7" w:rsidRPr="00830F53" w:rsidRDefault="00A62F46" w:rsidP="003F2E81">
      <w:pPr>
        <w:pStyle w:val="Prrafodelista"/>
        <w:numPr>
          <w:ilvl w:val="1"/>
          <w:numId w:val="1"/>
        </w:numPr>
        <w:spacing w:line="360" w:lineRule="auto"/>
        <w:jc w:val="both"/>
        <w:rPr>
          <w:rFonts w:ascii="Arial" w:hAnsi="Arial" w:cs="Arial"/>
          <w:sz w:val="22"/>
          <w:szCs w:val="22"/>
        </w:rPr>
      </w:pPr>
      <w:r>
        <w:rPr>
          <w:rFonts w:ascii="Arial" w:hAnsi="Arial" w:cs="Arial"/>
          <w:sz w:val="22"/>
          <w:szCs w:val="22"/>
        </w:rPr>
        <w:t>Objet</w:t>
      </w:r>
      <w:r w:rsidR="003E0EF7" w:rsidRPr="00830F53">
        <w:rPr>
          <w:rFonts w:ascii="Arial" w:hAnsi="Arial" w:cs="Arial"/>
          <w:sz w:val="22"/>
          <w:szCs w:val="22"/>
        </w:rPr>
        <w:t>o auxiliar: actividad</w:t>
      </w:r>
      <w:r>
        <w:rPr>
          <w:rFonts w:ascii="Arial" w:hAnsi="Arial" w:cs="Arial"/>
          <w:sz w:val="22"/>
          <w:szCs w:val="22"/>
        </w:rPr>
        <w:t xml:space="preserve"> o animación</w:t>
      </w:r>
      <w:r w:rsidR="003E0EF7" w:rsidRPr="00830F53">
        <w:rPr>
          <w:rFonts w:ascii="Arial" w:hAnsi="Arial" w:cs="Arial"/>
          <w:sz w:val="22"/>
          <w:szCs w:val="22"/>
        </w:rPr>
        <w:t xml:space="preserve"> para reforzar los conocimientos.</w:t>
      </w:r>
    </w:p>
    <w:p w:rsidR="003E0EF7" w:rsidRPr="00830F53" w:rsidRDefault="003E0EF7" w:rsidP="00290FD6">
      <w:pPr>
        <w:spacing w:line="360" w:lineRule="auto"/>
        <w:jc w:val="both"/>
        <w:rPr>
          <w:rFonts w:ascii="Arial" w:hAnsi="Arial" w:cs="Arial"/>
          <w:sz w:val="22"/>
          <w:szCs w:val="22"/>
        </w:rPr>
      </w:pPr>
    </w:p>
    <w:p w:rsidR="003E0EF7" w:rsidRPr="00830F53" w:rsidRDefault="003E0EF7" w:rsidP="003F2E81">
      <w:pPr>
        <w:pStyle w:val="Prrafodelista"/>
        <w:numPr>
          <w:ilvl w:val="1"/>
          <w:numId w:val="1"/>
        </w:numPr>
        <w:spacing w:line="360" w:lineRule="auto"/>
        <w:jc w:val="both"/>
        <w:rPr>
          <w:rFonts w:ascii="Arial" w:hAnsi="Arial" w:cs="Arial"/>
          <w:sz w:val="22"/>
          <w:szCs w:val="22"/>
        </w:rPr>
      </w:pPr>
      <w:r w:rsidRPr="00830F53">
        <w:rPr>
          <w:rFonts w:ascii="Arial" w:hAnsi="Arial" w:cs="Arial"/>
          <w:sz w:val="22"/>
          <w:szCs w:val="22"/>
        </w:rPr>
        <w:t>Solución: las respuestas a las actividades presentadas.</w:t>
      </w:r>
    </w:p>
    <w:p w:rsidR="00446CBD" w:rsidRPr="00830F53" w:rsidRDefault="00446CBD" w:rsidP="00290FD6">
      <w:pPr>
        <w:spacing w:line="360" w:lineRule="auto"/>
        <w:jc w:val="both"/>
        <w:rPr>
          <w:rFonts w:ascii="Arial" w:hAnsi="Arial" w:cs="Arial"/>
          <w:sz w:val="22"/>
          <w:szCs w:val="22"/>
        </w:rPr>
      </w:pPr>
    </w:p>
    <w:p w:rsidR="007A416C" w:rsidRPr="00A62F46" w:rsidRDefault="007A416C" w:rsidP="00A62F46">
      <w:pPr>
        <w:pStyle w:val="Prrafodelista"/>
        <w:numPr>
          <w:ilvl w:val="0"/>
          <w:numId w:val="1"/>
        </w:numPr>
        <w:spacing w:line="360" w:lineRule="auto"/>
        <w:jc w:val="both"/>
        <w:rPr>
          <w:rFonts w:ascii="Arial" w:hAnsi="Arial" w:cs="Arial"/>
          <w:sz w:val="22"/>
          <w:szCs w:val="22"/>
        </w:rPr>
      </w:pPr>
      <w:r w:rsidRPr="00A62F46">
        <w:rPr>
          <w:rFonts w:ascii="Arial" w:hAnsi="Arial" w:cs="Arial"/>
          <w:sz w:val="22"/>
          <w:szCs w:val="22"/>
        </w:rPr>
        <w:t>Ejercicios de Retroalimentación: aquí se presentan ejercicios a resolver de los temas vistos.</w:t>
      </w:r>
    </w:p>
    <w:p w:rsidR="007A416C" w:rsidRPr="00830F53" w:rsidRDefault="007A416C" w:rsidP="00A62F46">
      <w:pPr>
        <w:pStyle w:val="Prrafodelista"/>
        <w:spacing w:line="360" w:lineRule="auto"/>
        <w:jc w:val="both"/>
        <w:rPr>
          <w:rFonts w:ascii="Arial" w:hAnsi="Arial" w:cs="Arial"/>
          <w:sz w:val="22"/>
          <w:szCs w:val="22"/>
        </w:rPr>
      </w:pPr>
    </w:p>
    <w:p w:rsidR="007A416C" w:rsidRPr="00A62F46" w:rsidRDefault="007A416C" w:rsidP="00A62F46">
      <w:pPr>
        <w:pStyle w:val="Prrafodelista"/>
        <w:numPr>
          <w:ilvl w:val="0"/>
          <w:numId w:val="1"/>
        </w:numPr>
        <w:spacing w:line="360" w:lineRule="auto"/>
        <w:jc w:val="both"/>
        <w:rPr>
          <w:rFonts w:ascii="Arial" w:hAnsi="Arial" w:cs="Arial"/>
          <w:sz w:val="22"/>
          <w:szCs w:val="22"/>
        </w:rPr>
      </w:pPr>
      <w:r w:rsidRPr="00A62F46">
        <w:rPr>
          <w:rFonts w:ascii="Arial" w:hAnsi="Arial" w:cs="Arial"/>
          <w:sz w:val="22"/>
          <w:szCs w:val="22"/>
        </w:rPr>
        <w:t>Evaluación: enlace a la aplicación para realizar exámenes.</w:t>
      </w:r>
    </w:p>
    <w:p w:rsidR="007A416C" w:rsidRPr="00830F53" w:rsidRDefault="007A416C" w:rsidP="00A62F46">
      <w:pPr>
        <w:pStyle w:val="Prrafodelista"/>
        <w:spacing w:line="360" w:lineRule="auto"/>
        <w:jc w:val="both"/>
        <w:rPr>
          <w:rFonts w:ascii="Arial" w:hAnsi="Arial" w:cs="Arial"/>
          <w:sz w:val="22"/>
          <w:szCs w:val="22"/>
        </w:rPr>
      </w:pPr>
    </w:p>
    <w:p w:rsidR="007A416C" w:rsidRPr="00A62F46" w:rsidRDefault="007A416C" w:rsidP="00A62F46">
      <w:pPr>
        <w:pStyle w:val="Prrafodelista"/>
        <w:numPr>
          <w:ilvl w:val="0"/>
          <w:numId w:val="1"/>
        </w:numPr>
        <w:spacing w:line="360" w:lineRule="auto"/>
        <w:jc w:val="both"/>
        <w:rPr>
          <w:rFonts w:ascii="Arial" w:hAnsi="Arial" w:cs="Arial"/>
          <w:sz w:val="22"/>
          <w:szCs w:val="22"/>
        </w:rPr>
      </w:pPr>
      <w:r w:rsidRPr="00A62F46">
        <w:rPr>
          <w:rFonts w:ascii="Arial" w:hAnsi="Arial" w:cs="Arial"/>
          <w:sz w:val="22"/>
          <w:szCs w:val="22"/>
        </w:rPr>
        <w:t>Ejercicios extra-clase: se presenta tarea para los alumnos.</w:t>
      </w:r>
    </w:p>
    <w:p w:rsidR="007A416C" w:rsidRPr="00830F53" w:rsidRDefault="007A416C" w:rsidP="00A62F46">
      <w:pPr>
        <w:pStyle w:val="Prrafodelista"/>
        <w:spacing w:line="360" w:lineRule="auto"/>
        <w:jc w:val="both"/>
        <w:rPr>
          <w:rFonts w:ascii="Arial" w:hAnsi="Arial" w:cs="Arial"/>
          <w:sz w:val="22"/>
          <w:szCs w:val="22"/>
        </w:rPr>
      </w:pPr>
    </w:p>
    <w:p w:rsidR="007A416C" w:rsidRPr="00A62F46" w:rsidRDefault="007A416C" w:rsidP="00A62F46">
      <w:pPr>
        <w:pStyle w:val="Prrafodelista"/>
        <w:numPr>
          <w:ilvl w:val="0"/>
          <w:numId w:val="1"/>
        </w:numPr>
        <w:spacing w:line="360" w:lineRule="auto"/>
        <w:jc w:val="both"/>
        <w:rPr>
          <w:rFonts w:ascii="Arial" w:hAnsi="Arial" w:cs="Arial"/>
          <w:sz w:val="22"/>
          <w:szCs w:val="22"/>
        </w:rPr>
      </w:pPr>
      <w:r w:rsidRPr="00A62F46">
        <w:rPr>
          <w:rFonts w:ascii="Arial" w:hAnsi="Arial" w:cs="Arial"/>
          <w:sz w:val="22"/>
          <w:szCs w:val="22"/>
        </w:rPr>
        <w:t>Participaciones: actividades extra para el alumno pueda mejorar sus habilidades.</w:t>
      </w:r>
    </w:p>
    <w:p w:rsidR="007A416C" w:rsidRPr="00830F53" w:rsidRDefault="007A416C" w:rsidP="00A62F46">
      <w:pPr>
        <w:pStyle w:val="Prrafodelista"/>
        <w:spacing w:line="360" w:lineRule="auto"/>
        <w:jc w:val="both"/>
        <w:rPr>
          <w:rFonts w:ascii="Arial" w:hAnsi="Arial" w:cs="Arial"/>
          <w:sz w:val="22"/>
          <w:szCs w:val="22"/>
        </w:rPr>
      </w:pPr>
    </w:p>
    <w:p w:rsidR="007A416C" w:rsidRPr="00A62F46" w:rsidRDefault="007A416C" w:rsidP="00A62F46">
      <w:pPr>
        <w:pStyle w:val="Prrafodelista"/>
        <w:numPr>
          <w:ilvl w:val="0"/>
          <w:numId w:val="1"/>
        </w:numPr>
        <w:spacing w:line="360" w:lineRule="auto"/>
        <w:jc w:val="both"/>
        <w:rPr>
          <w:rFonts w:ascii="Arial" w:hAnsi="Arial" w:cs="Arial"/>
          <w:sz w:val="22"/>
          <w:szCs w:val="22"/>
        </w:rPr>
      </w:pPr>
      <w:r w:rsidRPr="00A62F46">
        <w:rPr>
          <w:rFonts w:ascii="Arial" w:hAnsi="Arial" w:cs="Arial"/>
          <w:sz w:val="22"/>
          <w:szCs w:val="22"/>
        </w:rPr>
        <w:t>Calculadora científica: enlace a una calculadora en línea que el alumno pueda usar para poder realizar sus ejercicios.</w:t>
      </w:r>
    </w:p>
    <w:p w:rsidR="007A416C" w:rsidRPr="00830F53" w:rsidRDefault="007A416C" w:rsidP="00A62F46">
      <w:pPr>
        <w:pStyle w:val="Prrafodelista"/>
        <w:spacing w:line="360" w:lineRule="auto"/>
        <w:jc w:val="both"/>
        <w:rPr>
          <w:rFonts w:ascii="Arial" w:hAnsi="Arial" w:cs="Arial"/>
          <w:sz w:val="22"/>
          <w:szCs w:val="22"/>
        </w:rPr>
      </w:pPr>
    </w:p>
    <w:p w:rsidR="003F2E81" w:rsidRPr="00830F53" w:rsidRDefault="007A416C" w:rsidP="00A62F46">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lastRenderedPageBreak/>
        <w:t xml:space="preserve">Graficadora: enlace a una graficadora en línea que pueda ayudar al alumno a resolver sus </w:t>
      </w:r>
      <w:r w:rsidR="00A62F46">
        <w:rPr>
          <w:rFonts w:ascii="Arial" w:hAnsi="Arial" w:cs="Arial"/>
          <w:sz w:val="22"/>
          <w:szCs w:val="22"/>
        </w:rPr>
        <w:t>necesidades de visualización o interpretación gráfica</w:t>
      </w:r>
      <w:r w:rsidRPr="00830F53">
        <w:rPr>
          <w:rFonts w:ascii="Arial" w:hAnsi="Arial" w:cs="Arial"/>
          <w:sz w:val="22"/>
          <w:szCs w:val="22"/>
        </w:rPr>
        <w:t>.</w:t>
      </w:r>
    </w:p>
    <w:p w:rsidR="003F2E81" w:rsidRPr="00830F53" w:rsidRDefault="003F2E81" w:rsidP="003F2E81">
      <w:pPr>
        <w:jc w:val="both"/>
        <w:rPr>
          <w:rFonts w:ascii="Arial" w:hAnsi="Arial" w:cs="Arial"/>
          <w:sz w:val="22"/>
          <w:szCs w:val="22"/>
        </w:rPr>
      </w:pPr>
    </w:p>
    <w:p w:rsidR="007A416C" w:rsidRPr="00830F53" w:rsidRDefault="006E1D50" w:rsidP="003F2E81">
      <w:pPr>
        <w:jc w:val="both"/>
        <w:rPr>
          <w:rFonts w:ascii="Arial" w:hAnsi="Arial" w:cs="Arial"/>
          <w:sz w:val="22"/>
          <w:szCs w:val="22"/>
        </w:rPr>
      </w:pPr>
      <w:r>
        <w:rPr>
          <w:rFonts w:ascii="Arial" w:hAnsi="Arial" w:cs="Arial"/>
          <w:sz w:val="22"/>
          <w:szCs w:val="22"/>
        </w:rPr>
        <w:t xml:space="preserve">En la </w:t>
      </w:r>
      <w:r w:rsidR="005D5875">
        <w:rPr>
          <w:rFonts w:ascii="Arial" w:hAnsi="Arial" w:cs="Arial"/>
          <w:sz w:val="22"/>
          <w:szCs w:val="22"/>
        </w:rPr>
        <w:t xml:space="preserve">figura </w:t>
      </w:r>
      <w:r>
        <w:rPr>
          <w:rFonts w:ascii="Arial" w:hAnsi="Arial" w:cs="Arial"/>
          <w:sz w:val="22"/>
          <w:szCs w:val="22"/>
        </w:rPr>
        <w:t>20</w:t>
      </w:r>
      <w:r w:rsidR="007A416C" w:rsidRPr="00830F53">
        <w:rPr>
          <w:rFonts w:ascii="Arial" w:hAnsi="Arial" w:cs="Arial"/>
          <w:sz w:val="22"/>
          <w:szCs w:val="22"/>
        </w:rPr>
        <w:t xml:space="preserve"> se muestra la estructura de las 4 secciones.</w:t>
      </w:r>
    </w:p>
    <w:p w:rsidR="003F2E81" w:rsidRPr="00830F53" w:rsidRDefault="003F2E81" w:rsidP="003F2E81">
      <w:pPr>
        <w:jc w:val="both"/>
        <w:rPr>
          <w:rFonts w:ascii="Arial" w:hAnsi="Arial" w:cs="Arial"/>
          <w:sz w:val="22"/>
          <w:szCs w:val="22"/>
        </w:rPr>
      </w:pPr>
      <w:r w:rsidRPr="00830F53">
        <w:rPr>
          <w:noProof/>
          <w:sz w:val="22"/>
          <w:szCs w:val="22"/>
          <w:lang w:eastAsia="es-MX"/>
        </w:rPr>
        <w:drawing>
          <wp:anchor distT="0" distB="0" distL="114300" distR="114300" simplePos="0" relativeHeight="251650560" behindDoc="0" locked="0" layoutInCell="1" allowOverlap="1">
            <wp:simplePos x="0" y="0"/>
            <wp:positionH relativeFrom="margin">
              <wp:posOffset>721995</wp:posOffset>
            </wp:positionH>
            <wp:positionV relativeFrom="line">
              <wp:posOffset>142240</wp:posOffset>
            </wp:positionV>
            <wp:extent cx="3930650" cy="2560955"/>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267" t="7336" r="15587" b="4620"/>
                    <a:stretch>
                      <a:fillRect/>
                    </a:stretch>
                  </pic:blipFill>
                  <pic:spPr bwMode="auto">
                    <a:xfrm>
                      <a:off x="0" y="0"/>
                      <a:ext cx="3930650" cy="2560955"/>
                    </a:xfrm>
                    <a:prstGeom prst="rect">
                      <a:avLst/>
                    </a:prstGeom>
                    <a:noFill/>
                    <a:ln>
                      <a:noFill/>
                    </a:ln>
                  </pic:spPr>
                </pic:pic>
              </a:graphicData>
            </a:graphic>
          </wp:anchor>
        </w:drawing>
      </w:r>
    </w:p>
    <w:p w:rsidR="007A416C" w:rsidRPr="006059F0" w:rsidRDefault="007A416C" w:rsidP="007A416C">
      <w:pPr>
        <w:ind w:left="708"/>
        <w:jc w:val="both"/>
        <w:rPr>
          <w:rFonts w:ascii="Arial" w:hAnsi="Arial" w:cs="Arial"/>
          <w:sz w:val="16"/>
          <w:szCs w:val="16"/>
        </w:rPr>
      </w:pPr>
    </w:p>
    <w:p w:rsidR="007A416C" w:rsidRPr="006059F0" w:rsidRDefault="006E1D50" w:rsidP="00A76813">
      <w:pPr>
        <w:ind w:left="708"/>
        <w:jc w:val="center"/>
        <w:rPr>
          <w:rFonts w:ascii="Arial" w:hAnsi="Arial" w:cs="Arial"/>
          <w:sz w:val="16"/>
          <w:szCs w:val="16"/>
        </w:rPr>
      </w:pPr>
      <w:r>
        <w:rPr>
          <w:rFonts w:ascii="Arial" w:hAnsi="Arial" w:cs="Arial"/>
          <w:sz w:val="16"/>
          <w:szCs w:val="16"/>
        </w:rPr>
        <w:t>Figura 20</w:t>
      </w:r>
      <w:r w:rsidR="007A416C" w:rsidRPr="006059F0">
        <w:rPr>
          <w:rFonts w:ascii="Arial" w:hAnsi="Arial" w:cs="Arial"/>
          <w:sz w:val="16"/>
          <w:szCs w:val="16"/>
        </w:rPr>
        <w:t>. Estructura de</w:t>
      </w:r>
      <w:r w:rsidR="00DF6A3F">
        <w:rPr>
          <w:rFonts w:ascii="Arial" w:hAnsi="Arial" w:cs="Arial"/>
          <w:sz w:val="16"/>
          <w:szCs w:val="16"/>
        </w:rPr>
        <w:t xml:space="preserve"> </w:t>
      </w:r>
      <w:r w:rsidR="007A416C" w:rsidRPr="006059F0">
        <w:rPr>
          <w:rFonts w:ascii="Arial" w:hAnsi="Arial" w:cs="Arial"/>
          <w:sz w:val="16"/>
          <w:szCs w:val="16"/>
        </w:rPr>
        <w:t>l</w:t>
      </w:r>
      <w:r w:rsidR="00DF6A3F">
        <w:rPr>
          <w:rFonts w:ascii="Arial" w:hAnsi="Arial" w:cs="Arial"/>
          <w:sz w:val="16"/>
          <w:szCs w:val="16"/>
        </w:rPr>
        <w:t>a plataforma</w:t>
      </w:r>
      <w:r w:rsidR="007A416C" w:rsidRPr="006059F0">
        <w:rPr>
          <w:rFonts w:ascii="Arial" w:hAnsi="Arial" w:cs="Arial"/>
          <w:sz w:val="16"/>
          <w:szCs w:val="16"/>
        </w:rPr>
        <w:t xml:space="preserve"> PIAC</w:t>
      </w:r>
    </w:p>
    <w:p w:rsidR="007A416C" w:rsidRPr="00830F53" w:rsidRDefault="007A416C" w:rsidP="007A416C">
      <w:pPr>
        <w:jc w:val="both"/>
        <w:rPr>
          <w:rFonts w:ascii="Arial" w:hAnsi="Arial" w:cs="Arial"/>
          <w:sz w:val="22"/>
          <w:szCs w:val="22"/>
        </w:rPr>
      </w:pPr>
    </w:p>
    <w:p w:rsidR="007A416C" w:rsidRPr="00830F53" w:rsidRDefault="007A416C" w:rsidP="00477B97">
      <w:pPr>
        <w:spacing w:line="360" w:lineRule="auto"/>
        <w:jc w:val="both"/>
        <w:rPr>
          <w:rFonts w:ascii="Arial" w:hAnsi="Arial" w:cs="Arial"/>
          <w:sz w:val="22"/>
          <w:szCs w:val="22"/>
        </w:rPr>
      </w:pPr>
      <w:r w:rsidRPr="00830F53">
        <w:rPr>
          <w:rFonts w:ascii="Arial" w:hAnsi="Arial" w:cs="Arial"/>
          <w:sz w:val="22"/>
          <w:szCs w:val="22"/>
        </w:rPr>
        <w:tab/>
        <w:t>Finalmente en la última sección se muestran biografías de distintos matemáticos y físicos así como frases célebres de los mismos</w:t>
      </w:r>
      <w:r w:rsidR="00A62F46">
        <w:rPr>
          <w:rFonts w:ascii="Arial" w:hAnsi="Arial" w:cs="Arial"/>
          <w:sz w:val="22"/>
          <w:szCs w:val="22"/>
        </w:rPr>
        <w:t>, que sirven de material complementario a un curso de índole académico y como marco histórico de la materia</w:t>
      </w:r>
      <w:r w:rsidRPr="00830F53">
        <w:rPr>
          <w:rFonts w:ascii="Arial" w:hAnsi="Arial" w:cs="Arial"/>
          <w:sz w:val="22"/>
          <w:szCs w:val="22"/>
        </w:rPr>
        <w:t>.</w:t>
      </w:r>
    </w:p>
    <w:p w:rsidR="007A416C" w:rsidRPr="00830F53" w:rsidRDefault="007A416C" w:rsidP="00477B97">
      <w:pPr>
        <w:spacing w:line="360" w:lineRule="auto"/>
        <w:jc w:val="both"/>
        <w:rPr>
          <w:rFonts w:ascii="Arial" w:hAnsi="Arial" w:cs="Arial"/>
          <w:sz w:val="22"/>
          <w:szCs w:val="22"/>
        </w:rPr>
      </w:pPr>
    </w:p>
    <w:p w:rsidR="00830F53" w:rsidRDefault="007A416C" w:rsidP="00830F53">
      <w:pPr>
        <w:spacing w:line="360" w:lineRule="auto"/>
        <w:jc w:val="both"/>
        <w:rPr>
          <w:rFonts w:ascii="Arial" w:hAnsi="Arial" w:cs="Arial"/>
          <w:sz w:val="22"/>
          <w:szCs w:val="22"/>
        </w:rPr>
      </w:pPr>
      <w:r w:rsidRPr="00830F53">
        <w:rPr>
          <w:rFonts w:ascii="Arial" w:hAnsi="Arial" w:cs="Arial"/>
          <w:sz w:val="22"/>
          <w:szCs w:val="22"/>
        </w:rPr>
        <w:tab/>
        <w:t>E</w:t>
      </w:r>
      <w:r w:rsidR="00A62F46">
        <w:rPr>
          <w:rFonts w:ascii="Arial" w:hAnsi="Arial" w:cs="Arial"/>
          <w:sz w:val="22"/>
          <w:szCs w:val="22"/>
        </w:rPr>
        <w:t>n esta fase</w:t>
      </w:r>
      <w:r w:rsidRPr="00830F53">
        <w:rPr>
          <w:rFonts w:ascii="Arial" w:hAnsi="Arial" w:cs="Arial"/>
          <w:sz w:val="22"/>
          <w:szCs w:val="22"/>
        </w:rPr>
        <w:t xml:space="preserve"> termina la migración del sistema</w:t>
      </w:r>
      <w:r w:rsidR="00A62F46">
        <w:rPr>
          <w:rFonts w:ascii="Arial" w:hAnsi="Arial" w:cs="Arial"/>
          <w:sz w:val="22"/>
          <w:szCs w:val="22"/>
        </w:rPr>
        <w:t>. Luego se continuó</w:t>
      </w:r>
      <w:r w:rsidRPr="00830F53">
        <w:rPr>
          <w:rFonts w:ascii="Arial" w:hAnsi="Arial" w:cs="Arial"/>
          <w:sz w:val="22"/>
          <w:szCs w:val="22"/>
        </w:rPr>
        <w:t xml:space="preserve"> con la integración de los nuevos módulos, los cuales fueron realizados en Flash y JQuery, </w:t>
      </w:r>
      <w:r w:rsidR="00C45EEE" w:rsidRPr="00830F53">
        <w:rPr>
          <w:rFonts w:ascii="Arial" w:hAnsi="Arial" w:cs="Arial"/>
          <w:sz w:val="22"/>
          <w:szCs w:val="22"/>
        </w:rPr>
        <w:t>é</w:t>
      </w:r>
      <w:r w:rsidRPr="00830F53">
        <w:rPr>
          <w:rFonts w:ascii="Arial" w:hAnsi="Arial" w:cs="Arial"/>
          <w:sz w:val="22"/>
          <w:szCs w:val="22"/>
        </w:rPr>
        <w:t>stos se incluyeron en la</w:t>
      </w:r>
      <w:r w:rsidR="00A62F46">
        <w:rPr>
          <w:rFonts w:ascii="Arial" w:hAnsi="Arial" w:cs="Arial"/>
          <w:sz w:val="22"/>
          <w:szCs w:val="22"/>
        </w:rPr>
        <w:t>s seccio</w:t>
      </w:r>
      <w:r w:rsidRPr="00830F53">
        <w:rPr>
          <w:rFonts w:ascii="Arial" w:hAnsi="Arial" w:cs="Arial"/>
          <w:sz w:val="22"/>
          <w:szCs w:val="22"/>
        </w:rPr>
        <w:t>n</w:t>
      </w:r>
      <w:r w:rsidR="00A62F46">
        <w:rPr>
          <w:rFonts w:ascii="Arial" w:hAnsi="Arial" w:cs="Arial"/>
          <w:sz w:val="22"/>
          <w:szCs w:val="22"/>
        </w:rPr>
        <w:t>es de</w:t>
      </w:r>
      <w:r w:rsidR="00006270">
        <w:rPr>
          <w:rFonts w:ascii="Arial" w:hAnsi="Arial" w:cs="Arial"/>
          <w:sz w:val="22"/>
          <w:szCs w:val="22"/>
        </w:rPr>
        <w:t xml:space="preserve"> Objeto Auxiliar. En total se realizaron 15 </w:t>
      </w:r>
      <w:r w:rsidR="00C45EEE" w:rsidRPr="00830F53">
        <w:rPr>
          <w:rFonts w:ascii="Arial" w:hAnsi="Arial" w:cs="Arial"/>
          <w:sz w:val="22"/>
          <w:szCs w:val="22"/>
        </w:rPr>
        <w:t>Objet</w:t>
      </w:r>
      <w:r w:rsidRPr="00830F53">
        <w:rPr>
          <w:rFonts w:ascii="Arial" w:hAnsi="Arial" w:cs="Arial"/>
          <w:sz w:val="22"/>
          <w:szCs w:val="22"/>
        </w:rPr>
        <w:t>os Auxiliares</w:t>
      </w:r>
      <w:r w:rsidR="00A62F46">
        <w:rPr>
          <w:rFonts w:ascii="Arial" w:hAnsi="Arial" w:cs="Arial"/>
          <w:sz w:val="22"/>
          <w:szCs w:val="22"/>
        </w:rPr>
        <w:t>, que se listan</w:t>
      </w:r>
      <w:r w:rsidRPr="00830F53">
        <w:rPr>
          <w:rFonts w:ascii="Arial" w:hAnsi="Arial" w:cs="Arial"/>
          <w:sz w:val="22"/>
          <w:szCs w:val="22"/>
        </w:rPr>
        <w:t xml:space="preserve"> en la tabla 1.</w:t>
      </w:r>
    </w:p>
    <w:p w:rsidR="00A62F46" w:rsidRPr="00830F53" w:rsidRDefault="00A62F46" w:rsidP="00830F53">
      <w:pPr>
        <w:spacing w:line="360" w:lineRule="auto"/>
        <w:jc w:val="both"/>
        <w:rPr>
          <w:rFonts w:ascii="Arial" w:hAnsi="Arial" w:cs="Arial"/>
          <w:sz w:val="22"/>
          <w:szCs w:val="22"/>
        </w:rPr>
      </w:pPr>
    </w:p>
    <w:p w:rsidR="007A416C" w:rsidRPr="00A62F46" w:rsidRDefault="007A416C" w:rsidP="007A416C">
      <w:pPr>
        <w:jc w:val="both"/>
        <w:rPr>
          <w:rFonts w:ascii="Arial" w:hAnsi="Arial" w:cs="Arial"/>
          <w:sz w:val="18"/>
          <w:szCs w:val="22"/>
        </w:rPr>
      </w:pPr>
      <w:r w:rsidRPr="00A62F46">
        <w:rPr>
          <w:rFonts w:ascii="Arial" w:hAnsi="Arial" w:cs="Arial"/>
          <w:sz w:val="18"/>
          <w:szCs w:val="22"/>
        </w:rPr>
        <w:t>Tabla 1 Objetos Auxiliares desarrollados.</w:t>
      </w:r>
    </w:p>
    <w:p w:rsidR="007A416C" w:rsidRPr="006059F0" w:rsidRDefault="007A416C" w:rsidP="007A416C">
      <w:pPr>
        <w:jc w:val="both"/>
        <w:rPr>
          <w:rFonts w:ascii="Arial" w:hAnsi="Arial" w:cs="Arial"/>
          <w:sz w:val="16"/>
          <w:szCs w:val="16"/>
        </w:rPr>
      </w:pPr>
    </w:p>
    <w:tbl>
      <w:tblPr>
        <w:tblW w:w="4750" w:type="pct"/>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28"/>
        <w:gridCol w:w="2054"/>
        <w:gridCol w:w="2851"/>
        <w:gridCol w:w="2851"/>
      </w:tblGrid>
      <w:tr w:rsidR="007A416C" w:rsidRPr="006059F0" w:rsidTr="007A416C">
        <w:tc>
          <w:tcPr>
            <w:tcW w:w="318" w:type="pct"/>
            <w:tcBorders>
              <w:top w:val="single" w:sz="4" w:space="0" w:color="auto"/>
              <w:left w:val="single" w:sz="4" w:space="0" w:color="auto"/>
              <w:bottom w:val="single" w:sz="4" w:space="0" w:color="auto"/>
              <w:right w:val="single" w:sz="4" w:space="0" w:color="auto"/>
            </w:tcBorders>
          </w:tcPr>
          <w:p w:rsidR="007A416C" w:rsidRPr="006059F0" w:rsidRDefault="007A416C">
            <w:pPr>
              <w:spacing w:before="100" w:beforeAutospacing="1" w:after="100" w:afterAutospacing="1"/>
              <w:rPr>
                <w:rFonts w:ascii="Arial" w:hAnsi="Arial" w:cs="Arial"/>
                <w:color w:val="000000"/>
                <w:sz w:val="16"/>
                <w:szCs w:val="16"/>
              </w:rPr>
            </w:pP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b/>
                <w:color w:val="000000"/>
                <w:sz w:val="16"/>
                <w:szCs w:val="16"/>
              </w:rPr>
            </w:pPr>
            <w:r w:rsidRPr="006059F0">
              <w:rPr>
                <w:rFonts w:ascii="Arial" w:hAnsi="Arial" w:cs="Arial"/>
                <w:b/>
                <w:color w:val="000000"/>
                <w:sz w:val="16"/>
                <w:szCs w:val="16"/>
              </w:rPr>
              <w:t>Contenido abordado</w:t>
            </w:r>
          </w:p>
        </w:tc>
        <w:tc>
          <w:tcPr>
            <w:tcW w:w="1721" w:type="pct"/>
            <w:tcBorders>
              <w:top w:val="single" w:sz="4" w:space="0" w:color="auto"/>
              <w:left w:val="single" w:sz="4" w:space="0" w:color="auto"/>
              <w:bottom w:val="single" w:sz="4" w:space="0" w:color="auto"/>
              <w:right w:val="single" w:sz="4" w:space="0" w:color="auto"/>
            </w:tcBorders>
            <w:hideMark/>
          </w:tcPr>
          <w:p w:rsidR="007A416C" w:rsidRPr="006059F0" w:rsidRDefault="007A416C">
            <w:pPr>
              <w:spacing w:before="100" w:beforeAutospacing="1" w:after="100" w:afterAutospacing="1"/>
              <w:rPr>
                <w:rFonts w:ascii="Arial" w:hAnsi="Arial" w:cs="Arial"/>
                <w:b/>
                <w:color w:val="000000"/>
                <w:sz w:val="16"/>
                <w:szCs w:val="16"/>
              </w:rPr>
            </w:pPr>
            <w:r w:rsidRPr="006059F0">
              <w:rPr>
                <w:rFonts w:ascii="Arial" w:hAnsi="Arial" w:cs="Arial"/>
                <w:b/>
                <w:color w:val="000000"/>
                <w:sz w:val="16"/>
                <w:szCs w:val="16"/>
              </w:rPr>
              <w:t>Tipo de objeto de aprendizaje incluido como objeto de apoyo</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b/>
                <w:color w:val="000000"/>
                <w:sz w:val="16"/>
                <w:szCs w:val="16"/>
              </w:rPr>
            </w:pPr>
            <w:r w:rsidRPr="006059F0">
              <w:rPr>
                <w:rFonts w:ascii="Arial" w:hAnsi="Arial" w:cs="Arial"/>
                <w:b/>
                <w:color w:val="000000"/>
                <w:sz w:val="16"/>
                <w:szCs w:val="16"/>
              </w:rPr>
              <w:t>Habilidad matemática que se aplica</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1</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Teoremas sobre límites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Applet con distintas funciones para el cálculo de límites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Resolver: encontrar un método o vía que conduzca a la solución de límites en sus diversas formas. </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2</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Límites al infinito</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Obtención de límites cuya variable independiente tiende a infinito</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Resolver: encontrar un método o vía que conduzca a la solución de límites al infinito en sus diversas formas. </w:t>
            </w:r>
          </w:p>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Calcular: forma esencial de existencia de un algoritmo que puede llevarse a cabo en forma manual, verbal o mental. </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3</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Límites trigonométricos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Determinación de límites que incluyen funciones trigonométricas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Asociación: análisis sobre la situación que se le presenta y la relación directa con el Cálculo planteándolo como un límite. </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4</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Teoremas sobre derivada</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Juego que permita proponer la </w:t>
            </w:r>
            <w:r w:rsidRPr="006059F0">
              <w:rPr>
                <w:rFonts w:ascii="Arial" w:hAnsi="Arial" w:cs="Arial"/>
                <w:color w:val="000000"/>
                <w:sz w:val="16"/>
                <w:szCs w:val="16"/>
              </w:rPr>
              <w:lastRenderedPageBreak/>
              <w:t>solución de diversas derivadas y le vaya dando puntuación en un tiempo determinado (funciones aleatorias de un banco de 30 funciones)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lastRenderedPageBreak/>
              <w:t xml:space="preserve">Definir: establecer mediante una </w:t>
            </w:r>
            <w:r w:rsidRPr="006059F0">
              <w:rPr>
                <w:rFonts w:ascii="Arial" w:hAnsi="Arial" w:cs="Arial"/>
                <w:color w:val="000000"/>
                <w:sz w:val="16"/>
                <w:szCs w:val="16"/>
              </w:rPr>
              <w:lastRenderedPageBreak/>
              <w:t xml:space="preserve">proposición las características necesarias y suficientes del objeto de estudio. </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lastRenderedPageBreak/>
              <w:t>5</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Derivada de la composición de funciones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Animación que ilustre el comportamiento descrito en el planteamiento</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Algoritmizar: plantear una sucesión estricta de operaciones matemáticas que describan un procedimiento conducente a la solución de un ejercicio que en este caso es la derivada de funciones compuestas. </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6</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Derivadas de orden superior</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Para funciones específicas, al menos 6, establecer el procedimiento interactivo para obtener derivadas sucesivas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Algoritmizar: plantear una sucesión estricta de operaciones matemáticas que describan el procedimiento conducente a la obtención del número misterioso. </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7</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Integral definida</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Applet para el cálculo de una integral definida, manipulando cualquier función y visualizando gráficamente (corregir). </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Calcular: forma esencial de existencia de un algoritmo para la obtención de integrales definidas.</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8</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Integrales impropias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Establecer un método interactivo que permita la solución de integrales impropias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Aproximar: sustituir un objeto por otro el cual se considera modelo suyo.</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9</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Integración por cambio de variable</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Juego que permita proponer el cambio de variable adecuado para diversas integrales y le vaya dando puntuación (funciones aleatorias de un banco de 20 funciones)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Sustituir: identificar las características para colocar otro ente matemático que simplifique o facilite el procedimiento.</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10</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Integración por partes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Poner una animación que ejemplifique el procedimiento para la solución de al menos 5 integrales con este método</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Deducir: establecer una serie de razonamientos heurísticos para encontrar métodos que resuelvan ciertas integrales. </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11</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Integración de funciones racionales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Poner una animación que ejemplifique el procedimiento para la solución de al menos 5 integrales con este método</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Reflexionar: considerar los diferentes métodos para integrar funciones racionales analizar los procesos que siguen las abejas para la construcción de los panales.</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12</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Integración por fracciones parciales</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Poner una animación que ejemplifique el procedimiento para la solución de al menos 5 integrales con este método</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Demostrar: establecer una sucesión finita de pasos para fundamentar la veracidad de una proposición o refutación.</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13</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Integración por sustitución trigonométrica</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Animación interactiva que evalúa cuántos aciertos tiene sobre cambios de sustitución trigonométrica (ampliar)</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Resolver: encontrar un método o vía que conduce a la solución de términos que incluyen irracionales para resolverse por sustitución trigonométrica.</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14</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Integración numérica</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Applet en el que se calcula la integral definida en forma numérica con 3 métodos (corregir)</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Comparar: establecer una relación entre lo cuantitativo y cualitativo de tres procedimientos numéricos de integración.</w:t>
            </w:r>
          </w:p>
        </w:tc>
      </w:tr>
      <w:tr w:rsidR="007A416C" w:rsidRPr="006059F0" w:rsidTr="007A416C">
        <w:tc>
          <w:tcPr>
            <w:tcW w:w="318"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15</w:t>
            </w:r>
          </w:p>
        </w:tc>
        <w:tc>
          <w:tcPr>
            <w:tcW w:w="1240"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Aplicaciones de la integral</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 xml:space="preserve">Crear animaciones para el cálculo de: </w:t>
            </w:r>
          </w:p>
          <w:p w:rsidR="007A416C" w:rsidRPr="006059F0" w:rsidRDefault="007A416C" w:rsidP="007A416C">
            <w:pPr>
              <w:pStyle w:val="Prrafodelista"/>
              <w:numPr>
                <w:ilvl w:val="0"/>
                <w:numId w:val="2"/>
              </w:numPr>
              <w:spacing w:before="100" w:beforeAutospacing="1" w:after="100" w:afterAutospacing="1"/>
              <w:ind w:left="714" w:hanging="357"/>
              <w:jc w:val="both"/>
              <w:rPr>
                <w:rFonts w:ascii="Arial" w:hAnsi="Arial" w:cs="Arial"/>
                <w:color w:val="000000"/>
                <w:sz w:val="16"/>
                <w:szCs w:val="16"/>
              </w:rPr>
            </w:pPr>
            <w:r w:rsidRPr="006059F0">
              <w:rPr>
                <w:rFonts w:ascii="Arial" w:hAnsi="Arial" w:cs="Arial"/>
                <w:color w:val="000000"/>
                <w:sz w:val="16"/>
                <w:szCs w:val="16"/>
              </w:rPr>
              <w:t>Área bajo una curva</w:t>
            </w:r>
          </w:p>
          <w:p w:rsidR="007A416C" w:rsidRPr="006059F0" w:rsidRDefault="007A416C" w:rsidP="007A416C">
            <w:pPr>
              <w:pStyle w:val="Prrafodelista"/>
              <w:numPr>
                <w:ilvl w:val="0"/>
                <w:numId w:val="2"/>
              </w:numPr>
              <w:spacing w:before="100" w:beforeAutospacing="1" w:after="100" w:afterAutospacing="1"/>
              <w:ind w:left="714" w:hanging="357"/>
              <w:jc w:val="both"/>
              <w:rPr>
                <w:rFonts w:ascii="Arial" w:hAnsi="Arial" w:cs="Arial"/>
                <w:color w:val="000000"/>
                <w:sz w:val="16"/>
                <w:szCs w:val="16"/>
              </w:rPr>
            </w:pPr>
            <w:r w:rsidRPr="006059F0">
              <w:rPr>
                <w:rFonts w:ascii="Arial" w:hAnsi="Arial" w:cs="Arial"/>
                <w:color w:val="000000"/>
                <w:sz w:val="16"/>
                <w:szCs w:val="16"/>
              </w:rPr>
              <w:t>Área entre dos curvas</w:t>
            </w:r>
          </w:p>
          <w:p w:rsidR="007A416C" w:rsidRPr="006059F0" w:rsidRDefault="007A416C" w:rsidP="007A416C">
            <w:pPr>
              <w:pStyle w:val="Prrafodelista"/>
              <w:numPr>
                <w:ilvl w:val="0"/>
                <w:numId w:val="2"/>
              </w:numPr>
              <w:spacing w:before="100" w:beforeAutospacing="1" w:after="100" w:afterAutospacing="1"/>
              <w:ind w:left="714" w:hanging="357"/>
              <w:jc w:val="both"/>
              <w:rPr>
                <w:rFonts w:ascii="Arial" w:hAnsi="Arial" w:cs="Arial"/>
                <w:color w:val="000000"/>
                <w:sz w:val="16"/>
                <w:szCs w:val="16"/>
              </w:rPr>
            </w:pPr>
            <w:r w:rsidRPr="006059F0">
              <w:rPr>
                <w:rFonts w:ascii="Arial" w:hAnsi="Arial" w:cs="Arial"/>
                <w:color w:val="000000"/>
                <w:sz w:val="16"/>
                <w:szCs w:val="16"/>
              </w:rPr>
              <w:t>Volúmenes</w:t>
            </w:r>
          </w:p>
          <w:p w:rsidR="007A416C" w:rsidRPr="006059F0" w:rsidRDefault="007A416C" w:rsidP="007A416C">
            <w:pPr>
              <w:pStyle w:val="Prrafodelista"/>
              <w:numPr>
                <w:ilvl w:val="0"/>
                <w:numId w:val="2"/>
              </w:numPr>
              <w:spacing w:before="100" w:beforeAutospacing="1" w:after="100" w:afterAutospacing="1"/>
              <w:ind w:left="714" w:hanging="357"/>
              <w:jc w:val="both"/>
              <w:rPr>
                <w:rFonts w:ascii="Arial" w:hAnsi="Arial" w:cs="Arial"/>
                <w:color w:val="000000"/>
                <w:sz w:val="16"/>
                <w:szCs w:val="16"/>
              </w:rPr>
            </w:pPr>
            <w:r w:rsidRPr="006059F0">
              <w:rPr>
                <w:rFonts w:ascii="Arial" w:hAnsi="Arial" w:cs="Arial"/>
                <w:color w:val="000000"/>
                <w:sz w:val="16"/>
                <w:szCs w:val="16"/>
              </w:rPr>
              <w:t>Trabajo</w:t>
            </w:r>
          </w:p>
          <w:p w:rsidR="007A416C" w:rsidRPr="006059F0" w:rsidRDefault="007A416C" w:rsidP="007A416C">
            <w:pPr>
              <w:pStyle w:val="Prrafodelista"/>
              <w:numPr>
                <w:ilvl w:val="0"/>
                <w:numId w:val="2"/>
              </w:numPr>
              <w:spacing w:before="100" w:beforeAutospacing="1" w:after="100" w:afterAutospacing="1"/>
              <w:ind w:left="714" w:hanging="357"/>
              <w:jc w:val="both"/>
              <w:rPr>
                <w:rFonts w:ascii="Arial" w:hAnsi="Arial" w:cs="Arial"/>
                <w:color w:val="000000"/>
                <w:sz w:val="16"/>
                <w:szCs w:val="16"/>
              </w:rPr>
            </w:pPr>
            <w:r w:rsidRPr="006059F0">
              <w:rPr>
                <w:rFonts w:ascii="Arial" w:hAnsi="Arial" w:cs="Arial"/>
                <w:color w:val="000000"/>
                <w:sz w:val="16"/>
                <w:szCs w:val="16"/>
              </w:rPr>
              <w:t>Longitud de arco</w:t>
            </w:r>
          </w:p>
        </w:tc>
        <w:tc>
          <w:tcPr>
            <w:tcW w:w="1721" w:type="pct"/>
            <w:tcBorders>
              <w:top w:val="single" w:sz="4" w:space="0" w:color="auto"/>
              <w:left w:val="single" w:sz="4" w:space="0" w:color="auto"/>
              <w:bottom w:val="single" w:sz="4" w:space="0" w:color="auto"/>
              <w:right w:val="single" w:sz="4" w:space="0" w:color="auto"/>
            </w:tcBorders>
            <w:vAlign w:val="center"/>
            <w:hideMark/>
          </w:tcPr>
          <w:p w:rsidR="007A416C" w:rsidRPr="006059F0" w:rsidRDefault="007A416C">
            <w:pPr>
              <w:spacing w:before="100" w:beforeAutospacing="1" w:after="100" w:afterAutospacing="1"/>
              <w:rPr>
                <w:rFonts w:ascii="Arial" w:hAnsi="Arial" w:cs="Arial"/>
                <w:color w:val="000000"/>
                <w:sz w:val="16"/>
                <w:szCs w:val="16"/>
              </w:rPr>
            </w:pPr>
            <w:r w:rsidRPr="006059F0">
              <w:rPr>
                <w:rFonts w:ascii="Arial" w:hAnsi="Arial" w:cs="Arial"/>
                <w:color w:val="000000"/>
                <w:sz w:val="16"/>
                <w:szCs w:val="16"/>
              </w:rPr>
              <w:t>Aproximar: sustituir un objeto por otro el cual se considera modelo suyo para aplicaciones de la integral en diferentes contextos.</w:t>
            </w:r>
          </w:p>
        </w:tc>
      </w:tr>
    </w:tbl>
    <w:p w:rsidR="007A416C" w:rsidRPr="006059F0" w:rsidRDefault="007A416C" w:rsidP="007A416C">
      <w:pPr>
        <w:jc w:val="both"/>
        <w:rPr>
          <w:rFonts w:ascii="Arial" w:hAnsi="Arial" w:cs="Arial"/>
          <w:sz w:val="16"/>
          <w:szCs w:val="16"/>
          <w:lang w:val="es-ES"/>
        </w:rPr>
      </w:pPr>
    </w:p>
    <w:p w:rsidR="003F2E81" w:rsidRDefault="003F2E81">
      <w:pPr>
        <w:spacing w:after="160" w:line="259" w:lineRule="auto"/>
        <w:rPr>
          <w:rFonts w:ascii="Arial" w:hAnsi="Arial" w:cs="Arial"/>
          <w:sz w:val="16"/>
          <w:szCs w:val="16"/>
          <w:lang w:val="es-ES"/>
        </w:rPr>
      </w:pPr>
      <w:r>
        <w:rPr>
          <w:rFonts w:ascii="Arial" w:hAnsi="Arial" w:cs="Arial"/>
          <w:sz w:val="16"/>
          <w:szCs w:val="16"/>
          <w:lang w:val="es-ES"/>
        </w:rPr>
        <w:br w:type="page"/>
      </w:r>
    </w:p>
    <w:p w:rsidR="00722858" w:rsidRPr="00830F53" w:rsidRDefault="00CB4024" w:rsidP="009E2662">
      <w:pPr>
        <w:pStyle w:val="Ttulo2"/>
        <w:rPr>
          <w:rFonts w:ascii="Arial" w:hAnsi="Arial" w:cs="Arial"/>
          <w:i/>
          <w:color w:val="auto"/>
          <w:sz w:val="24"/>
          <w:szCs w:val="24"/>
        </w:rPr>
      </w:pPr>
      <w:bookmarkStart w:id="519" w:name="_Toc389243588"/>
      <w:r w:rsidRPr="00830F53">
        <w:rPr>
          <w:rFonts w:ascii="Arial" w:hAnsi="Arial" w:cs="Arial"/>
          <w:i/>
          <w:color w:val="auto"/>
          <w:sz w:val="24"/>
          <w:szCs w:val="24"/>
        </w:rPr>
        <w:lastRenderedPageBreak/>
        <w:t>Estructura</w:t>
      </w:r>
      <w:bookmarkEnd w:id="519"/>
      <w:r w:rsidRPr="00830F53">
        <w:rPr>
          <w:rFonts w:ascii="Arial" w:hAnsi="Arial" w:cs="Arial"/>
          <w:i/>
          <w:color w:val="auto"/>
          <w:sz w:val="24"/>
          <w:szCs w:val="24"/>
        </w:rPr>
        <w:t xml:space="preserve"> </w:t>
      </w:r>
    </w:p>
    <w:p w:rsidR="00DD6ACC" w:rsidRPr="00C53BB2" w:rsidRDefault="006E1D50" w:rsidP="00C53BB2">
      <w:pPr>
        <w:spacing w:line="360" w:lineRule="auto"/>
        <w:jc w:val="both"/>
        <w:rPr>
          <w:rFonts w:ascii="Arial" w:hAnsi="Arial" w:cs="Arial"/>
          <w:sz w:val="22"/>
          <w:szCs w:val="22"/>
        </w:rPr>
      </w:pPr>
      <w:r w:rsidRPr="00C53BB2">
        <w:rPr>
          <w:rFonts w:ascii="Arial" w:hAnsi="Arial" w:cs="Arial"/>
          <w:noProof/>
          <w:sz w:val="22"/>
          <w:szCs w:val="22"/>
          <w:lang w:eastAsia="es-MX"/>
        </w:rPr>
        <w:drawing>
          <wp:anchor distT="12192" distB="10287" distL="114300" distR="114300" simplePos="0" relativeHeight="251672064" behindDoc="1" locked="0" layoutInCell="1" allowOverlap="1">
            <wp:simplePos x="0" y="0"/>
            <wp:positionH relativeFrom="column">
              <wp:posOffset>477520</wp:posOffset>
            </wp:positionH>
            <wp:positionV relativeFrom="paragraph">
              <wp:posOffset>833755</wp:posOffset>
            </wp:positionV>
            <wp:extent cx="4666615" cy="2332990"/>
            <wp:effectExtent l="0" t="0" r="0" b="0"/>
            <wp:wrapTopAndBottom/>
            <wp:docPr id="31" name="Diagrama 3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r w:rsidRPr="00C53BB2">
        <w:rPr>
          <w:rFonts w:ascii="Arial" w:hAnsi="Arial" w:cs="Arial"/>
          <w:sz w:val="22"/>
          <w:szCs w:val="22"/>
        </w:rPr>
        <w:t>Los módulos que integran la plataforma</w:t>
      </w:r>
      <w:ins w:id="520" w:author="Lanix_XP" w:date="2014-06-13T14:25:00Z">
        <w:r w:rsidR="00AB0EC1">
          <w:rPr>
            <w:rFonts w:ascii="Arial" w:hAnsi="Arial" w:cs="Arial"/>
            <w:sz w:val="22"/>
            <w:szCs w:val="22"/>
          </w:rPr>
          <w:t xml:space="preserve"> PIAC</w:t>
        </w:r>
      </w:ins>
      <w:r w:rsidRPr="00C53BB2">
        <w:rPr>
          <w:rFonts w:ascii="Arial" w:hAnsi="Arial" w:cs="Arial"/>
          <w:sz w:val="22"/>
          <w:szCs w:val="22"/>
        </w:rPr>
        <w:t xml:space="preserve"> son: Contenido, Evaluación, Seguimiento Académico, Retroalimentación y Herramientas. En la figura 21 se puede apreciar la estructura de navegación.</w:t>
      </w:r>
    </w:p>
    <w:p w:rsidR="00DD6ACC" w:rsidRPr="00DD6ACC" w:rsidRDefault="00722858" w:rsidP="00DD6ACC">
      <w:pPr>
        <w:spacing w:after="160" w:line="259" w:lineRule="auto"/>
        <w:rPr>
          <w:rFonts w:ascii="Arial" w:hAnsi="Arial" w:cs="Arial"/>
          <w:sz w:val="16"/>
          <w:szCs w:val="16"/>
          <w:lang w:val="es-ES"/>
        </w:rPr>
      </w:pPr>
      <w:r w:rsidRPr="00DD6ACC">
        <w:rPr>
          <w:rFonts w:ascii="Arial" w:hAnsi="Arial" w:cs="Arial"/>
          <w:sz w:val="16"/>
          <w:szCs w:val="16"/>
          <w:lang w:val="es-ES"/>
        </w:rPr>
        <w:tab/>
      </w:r>
    </w:p>
    <w:p w:rsidR="00722858" w:rsidRPr="006059F0" w:rsidRDefault="00722858" w:rsidP="00A76813">
      <w:pPr>
        <w:ind w:firstLine="708"/>
        <w:jc w:val="center"/>
        <w:rPr>
          <w:rFonts w:ascii="Arial" w:hAnsi="Arial" w:cs="Arial"/>
          <w:sz w:val="16"/>
          <w:szCs w:val="16"/>
          <w:lang w:val="es-ES"/>
        </w:rPr>
      </w:pPr>
      <w:r w:rsidRPr="006059F0">
        <w:rPr>
          <w:rFonts w:ascii="Arial" w:hAnsi="Arial" w:cs="Arial"/>
          <w:sz w:val="16"/>
          <w:szCs w:val="16"/>
          <w:lang w:val="es-ES"/>
        </w:rPr>
        <w:t xml:space="preserve">Figura </w:t>
      </w:r>
      <w:r w:rsidR="006E1D50">
        <w:rPr>
          <w:rFonts w:ascii="Arial" w:hAnsi="Arial" w:cs="Arial"/>
          <w:sz w:val="16"/>
          <w:szCs w:val="16"/>
          <w:lang w:val="es-ES"/>
        </w:rPr>
        <w:t>21</w:t>
      </w:r>
      <w:r w:rsidRPr="006059F0">
        <w:rPr>
          <w:rFonts w:ascii="Arial" w:hAnsi="Arial" w:cs="Arial"/>
          <w:sz w:val="16"/>
          <w:szCs w:val="16"/>
          <w:lang w:val="es-ES"/>
        </w:rPr>
        <w:t xml:space="preserve">. </w:t>
      </w:r>
      <w:r w:rsidR="00B96BCE" w:rsidRPr="006059F0">
        <w:rPr>
          <w:rFonts w:ascii="Arial" w:hAnsi="Arial" w:cs="Arial"/>
          <w:sz w:val="16"/>
          <w:szCs w:val="16"/>
          <w:lang w:val="es-ES"/>
        </w:rPr>
        <w:t>Módulos</w:t>
      </w:r>
      <w:r w:rsidRPr="006059F0">
        <w:rPr>
          <w:rFonts w:ascii="Arial" w:hAnsi="Arial" w:cs="Arial"/>
          <w:sz w:val="16"/>
          <w:szCs w:val="16"/>
          <w:lang w:val="es-ES"/>
        </w:rPr>
        <w:t xml:space="preserve"> de la plataforma electrónica de aprendizaje</w:t>
      </w:r>
      <w:ins w:id="521" w:author="Lanix_XP" w:date="2014-06-13T14:25:00Z">
        <w:r w:rsidR="00AB0EC1">
          <w:rPr>
            <w:rFonts w:ascii="Arial" w:hAnsi="Arial" w:cs="Arial"/>
            <w:sz w:val="16"/>
            <w:szCs w:val="16"/>
            <w:lang w:val="es-ES"/>
          </w:rPr>
          <w:t xml:space="preserve"> PIAC</w:t>
        </w:r>
      </w:ins>
      <w:r w:rsidRPr="006059F0">
        <w:rPr>
          <w:rFonts w:ascii="Arial" w:hAnsi="Arial" w:cs="Arial"/>
          <w:sz w:val="16"/>
          <w:szCs w:val="16"/>
          <w:lang w:val="es-ES"/>
        </w:rPr>
        <w:t>.</w:t>
      </w:r>
    </w:p>
    <w:p w:rsidR="009A51FF" w:rsidRPr="006059F0" w:rsidRDefault="009A51FF" w:rsidP="009A51FF">
      <w:pPr>
        <w:jc w:val="both"/>
        <w:rPr>
          <w:rFonts w:ascii="Arial" w:hAnsi="Arial" w:cs="Arial"/>
          <w:sz w:val="16"/>
          <w:szCs w:val="16"/>
          <w:lang w:val="es-ES"/>
        </w:rPr>
      </w:pPr>
    </w:p>
    <w:p w:rsidR="009A51FF" w:rsidRPr="00830F53" w:rsidRDefault="00C45EEE" w:rsidP="009E2662">
      <w:pPr>
        <w:pStyle w:val="Ttulo2"/>
        <w:rPr>
          <w:rFonts w:ascii="Arial" w:hAnsi="Arial" w:cs="Arial"/>
          <w:i/>
          <w:color w:val="auto"/>
          <w:sz w:val="24"/>
          <w:szCs w:val="24"/>
        </w:rPr>
      </w:pPr>
      <w:bookmarkStart w:id="522" w:name="_Toc389243589"/>
      <w:r w:rsidRPr="00830F53">
        <w:rPr>
          <w:rFonts w:ascii="Arial" w:hAnsi="Arial" w:cs="Arial"/>
          <w:i/>
          <w:color w:val="auto"/>
          <w:sz w:val="24"/>
          <w:szCs w:val="24"/>
        </w:rPr>
        <w:t>Contenido del mó</w:t>
      </w:r>
      <w:r w:rsidR="00CB4024" w:rsidRPr="00830F53">
        <w:rPr>
          <w:rFonts w:ascii="Arial" w:hAnsi="Arial" w:cs="Arial"/>
          <w:i/>
          <w:color w:val="auto"/>
          <w:sz w:val="24"/>
          <w:szCs w:val="24"/>
        </w:rPr>
        <w:t>dulo</w:t>
      </w:r>
      <w:bookmarkEnd w:id="522"/>
      <w:ins w:id="523" w:author="Lanix_XP" w:date="2014-06-13T14:26:00Z">
        <w:r w:rsidR="00AB0EC1">
          <w:rPr>
            <w:rFonts w:ascii="Arial" w:hAnsi="Arial" w:cs="Arial"/>
            <w:i/>
            <w:color w:val="auto"/>
            <w:sz w:val="24"/>
            <w:szCs w:val="24"/>
          </w:rPr>
          <w:t xml:space="preserve"> de dónde se obtuvo esta información?</w:t>
        </w:r>
      </w:ins>
    </w:p>
    <w:p w:rsidR="009A51FF" w:rsidRPr="00830F53" w:rsidRDefault="009A51FF" w:rsidP="009A51FF">
      <w:pPr>
        <w:jc w:val="both"/>
        <w:rPr>
          <w:rFonts w:ascii="Arial" w:hAnsi="Arial" w:cs="Arial"/>
          <w:sz w:val="22"/>
          <w:szCs w:val="22"/>
          <w:lang w:val="es-ES"/>
        </w:rPr>
      </w:pPr>
    </w:p>
    <w:p w:rsidR="009A51FF" w:rsidRPr="00C53BB2" w:rsidRDefault="009A51FF" w:rsidP="00C53BB2">
      <w:pPr>
        <w:pStyle w:val="Prrafodelista"/>
        <w:numPr>
          <w:ilvl w:val="0"/>
          <w:numId w:val="24"/>
        </w:numPr>
        <w:spacing w:line="360" w:lineRule="auto"/>
        <w:jc w:val="both"/>
        <w:rPr>
          <w:rFonts w:ascii="Arial" w:hAnsi="Arial" w:cs="Arial"/>
          <w:sz w:val="22"/>
          <w:szCs w:val="22"/>
        </w:rPr>
      </w:pPr>
      <w:r w:rsidRPr="00C53BB2">
        <w:rPr>
          <w:rFonts w:ascii="Arial" w:hAnsi="Arial" w:cs="Arial"/>
          <w:sz w:val="22"/>
          <w:szCs w:val="22"/>
        </w:rPr>
        <w:t>Competencia: son procesos complejos que las personas ponen en acción-</w:t>
      </w:r>
      <w:r w:rsidR="001C6C7B" w:rsidRPr="00C53BB2">
        <w:rPr>
          <w:rFonts w:ascii="Arial" w:hAnsi="Arial" w:cs="Arial"/>
          <w:sz w:val="22"/>
          <w:szCs w:val="22"/>
        </w:rPr>
        <w:t>actuación</w:t>
      </w:r>
      <w:r w:rsidRPr="00C53BB2">
        <w:rPr>
          <w:rFonts w:ascii="Arial" w:hAnsi="Arial" w:cs="Arial"/>
          <w:sz w:val="22"/>
          <w:szCs w:val="22"/>
        </w:rPr>
        <w:t>-</w:t>
      </w:r>
      <w:r w:rsidR="001C6C7B" w:rsidRPr="00C53BB2">
        <w:rPr>
          <w:rFonts w:ascii="Arial" w:hAnsi="Arial" w:cs="Arial"/>
          <w:sz w:val="22"/>
          <w:szCs w:val="22"/>
        </w:rPr>
        <w:t>creación</w:t>
      </w:r>
      <w:r w:rsidRPr="00C53BB2">
        <w:rPr>
          <w:rFonts w:ascii="Arial" w:hAnsi="Arial" w:cs="Arial"/>
          <w:sz w:val="22"/>
          <w:szCs w:val="22"/>
        </w:rPr>
        <w:t>, para resolver situaciones y realizar actividades.</w:t>
      </w:r>
    </w:p>
    <w:p w:rsidR="009A51FF" w:rsidRPr="00C53BB2" w:rsidRDefault="009A51FF" w:rsidP="00C53BB2">
      <w:pPr>
        <w:pStyle w:val="Prrafodelista"/>
        <w:numPr>
          <w:ilvl w:val="0"/>
          <w:numId w:val="24"/>
        </w:numPr>
        <w:spacing w:line="360" w:lineRule="auto"/>
        <w:jc w:val="both"/>
        <w:rPr>
          <w:rFonts w:ascii="Arial" w:hAnsi="Arial" w:cs="Arial"/>
          <w:sz w:val="22"/>
          <w:szCs w:val="22"/>
        </w:rPr>
      </w:pPr>
      <w:r w:rsidRPr="00C53BB2">
        <w:rPr>
          <w:rFonts w:ascii="Arial" w:hAnsi="Arial" w:cs="Arial"/>
          <w:sz w:val="22"/>
          <w:szCs w:val="22"/>
        </w:rPr>
        <w:t xml:space="preserve">Presentación histórica: en cada contenido se incluyen elementos históricos relaciones a los conceptos particulares, el contenido de este componente ha sido </w:t>
      </w:r>
      <w:r w:rsidR="004A1F08" w:rsidRPr="00C53BB2">
        <w:rPr>
          <w:rFonts w:ascii="Arial" w:hAnsi="Arial" w:cs="Arial"/>
          <w:sz w:val="22"/>
          <w:szCs w:val="22"/>
        </w:rPr>
        <w:t>descrito en diferentes trabajos</w:t>
      </w:r>
      <w:r w:rsidRPr="00C53BB2">
        <w:rPr>
          <w:rFonts w:ascii="Arial" w:hAnsi="Arial" w:cs="Arial"/>
          <w:sz w:val="22"/>
          <w:szCs w:val="22"/>
        </w:rPr>
        <w:t>.</w:t>
      </w:r>
    </w:p>
    <w:p w:rsidR="009A51FF" w:rsidRPr="00C53BB2" w:rsidRDefault="009A51FF" w:rsidP="00C53BB2">
      <w:pPr>
        <w:pStyle w:val="Prrafodelista"/>
        <w:numPr>
          <w:ilvl w:val="0"/>
          <w:numId w:val="24"/>
        </w:numPr>
        <w:spacing w:line="360" w:lineRule="auto"/>
        <w:jc w:val="both"/>
        <w:rPr>
          <w:rFonts w:ascii="Arial" w:hAnsi="Arial" w:cs="Arial"/>
          <w:sz w:val="22"/>
          <w:szCs w:val="22"/>
        </w:rPr>
      </w:pPr>
      <w:r w:rsidRPr="00C53BB2">
        <w:rPr>
          <w:rFonts w:ascii="Arial" w:hAnsi="Arial" w:cs="Arial"/>
          <w:sz w:val="22"/>
          <w:szCs w:val="22"/>
        </w:rPr>
        <w:t>Antecedentes: como su nombre lo describe se refiere a conceptos previos que el estudiante requeriría para un mejor entendimiento del contenido.</w:t>
      </w:r>
    </w:p>
    <w:p w:rsidR="009A51FF" w:rsidRPr="00C53BB2" w:rsidRDefault="00B611E2" w:rsidP="00C53BB2">
      <w:pPr>
        <w:pStyle w:val="Prrafodelista"/>
        <w:numPr>
          <w:ilvl w:val="0"/>
          <w:numId w:val="24"/>
        </w:numPr>
        <w:spacing w:line="360" w:lineRule="auto"/>
        <w:jc w:val="both"/>
        <w:rPr>
          <w:rFonts w:ascii="Arial" w:hAnsi="Arial" w:cs="Arial"/>
          <w:sz w:val="22"/>
          <w:szCs w:val="22"/>
        </w:rPr>
      </w:pPr>
      <w:r w:rsidRPr="00C53BB2">
        <w:rPr>
          <w:rFonts w:ascii="Arial" w:hAnsi="Arial" w:cs="Arial"/>
          <w:sz w:val="22"/>
          <w:szCs w:val="22"/>
        </w:rPr>
        <w:t>Contenido I</w:t>
      </w:r>
      <w:r w:rsidR="009A51FF" w:rsidRPr="00C53BB2">
        <w:rPr>
          <w:rFonts w:ascii="Arial" w:hAnsi="Arial" w:cs="Arial"/>
          <w:sz w:val="22"/>
          <w:szCs w:val="22"/>
        </w:rPr>
        <w:t>nstruccional: contiene el desglose de los subtemas que conforman cada tema.</w:t>
      </w:r>
    </w:p>
    <w:p w:rsidR="009A51FF" w:rsidRPr="00C53BB2" w:rsidRDefault="009A51FF" w:rsidP="00C53BB2">
      <w:pPr>
        <w:pStyle w:val="Prrafodelista"/>
        <w:numPr>
          <w:ilvl w:val="0"/>
          <w:numId w:val="24"/>
        </w:numPr>
        <w:spacing w:line="360" w:lineRule="auto"/>
        <w:jc w:val="both"/>
        <w:rPr>
          <w:rFonts w:ascii="Arial" w:hAnsi="Arial" w:cs="Arial"/>
          <w:sz w:val="22"/>
          <w:szCs w:val="22"/>
        </w:rPr>
      </w:pPr>
      <w:r w:rsidRPr="00C53BB2">
        <w:rPr>
          <w:rFonts w:ascii="Arial" w:hAnsi="Arial" w:cs="Arial"/>
          <w:sz w:val="22"/>
          <w:szCs w:val="22"/>
        </w:rPr>
        <w:t xml:space="preserve">Ejercicios de retroalimentación: cada tema tiene una serie de ejercicios algunos son de opción </w:t>
      </w:r>
      <w:r w:rsidR="002B1BF7" w:rsidRPr="00C53BB2">
        <w:rPr>
          <w:rFonts w:ascii="Arial" w:hAnsi="Arial" w:cs="Arial"/>
          <w:sz w:val="22"/>
          <w:szCs w:val="22"/>
        </w:rPr>
        <w:t>múltiple</w:t>
      </w:r>
      <w:r w:rsidRPr="00C53BB2">
        <w:rPr>
          <w:rFonts w:ascii="Arial" w:hAnsi="Arial" w:cs="Arial"/>
          <w:sz w:val="22"/>
          <w:szCs w:val="22"/>
        </w:rPr>
        <w:t>, ilustrativos y también en donde el estudiante introduce la posible respuesta, enviando posteriormente la valoración correspondiente.</w:t>
      </w:r>
    </w:p>
    <w:p w:rsidR="00C53BB2" w:rsidRDefault="009A51FF" w:rsidP="00477B97">
      <w:pPr>
        <w:pStyle w:val="Prrafodelista"/>
        <w:numPr>
          <w:ilvl w:val="0"/>
          <w:numId w:val="24"/>
        </w:numPr>
        <w:spacing w:line="360" w:lineRule="auto"/>
        <w:jc w:val="both"/>
        <w:rPr>
          <w:rFonts w:ascii="Arial" w:hAnsi="Arial" w:cs="Arial"/>
          <w:sz w:val="22"/>
          <w:szCs w:val="22"/>
        </w:rPr>
      </w:pPr>
      <w:r w:rsidRPr="00C53BB2">
        <w:rPr>
          <w:rFonts w:ascii="Arial" w:hAnsi="Arial" w:cs="Arial"/>
          <w:sz w:val="22"/>
          <w:szCs w:val="22"/>
        </w:rPr>
        <w:t>Evaluación: en este apartado se aplican exámenes los cuales conllevan a una evaluación instantánea presentando la calificación obtenida, además de enviarla a la base de datos para el seguimiento académico de los estudiantes.</w:t>
      </w:r>
    </w:p>
    <w:p w:rsidR="009A51FF" w:rsidRPr="00C53BB2" w:rsidRDefault="009A51FF" w:rsidP="00477B97">
      <w:pPr>
        <w:pStyle w:val="Prrafodelista"/>
        <w:numPr>
          <w:ilvl w:val="0"/>
          <w:numId w:val="24"/>
        </w:numPr>
        <w:spacing w:line="360" w:lineRule="auto"/>
        <w:jc w:val="both"/>
        <w:rPr>
          <w:rFonts w:ascii="Arial" w:hAnsi="Arial" w:cs="Arial"/>
          <w:sz w:val="22"/>
          <w:szCs w:val="22"/>
        </w:rPr>
      </w:pPr>
      <w:r w:rsidRPr="00C53BB2">
        <w:rPr>
          <w:rFonts w:ascii="Arial" w:hAnsi="Arial" w:cs="Arial"/>
          <w:sz w:val="22"/>
          <w:szCs w:val="22"/>
          <w:lang w:val="es-ES"/>
        </w:rPr>
        <w:t>Ejercicios Extra clase: Se colocan ejercicios para que los estudiantes lo resuelvan y pos</w:t>
      </w:r>
      <w:r w:rsidR="00477B97" w:rsidRPr="00C53BB2">
        <w:rPr>
          <w:rFonts w:ascii="Arial" w:hAnsi="Arial" w:cs="Arial"/>
          <w:sz w:val="22"/>
          <w:szCs w:val="22"/>
          <w:lang w:val="es-ES"/>
        </w:rPr>
        <w:t>teriormente entreguen</w:t>
      </w:r>
      <w:r w:rsidR="00C53BB2">
        <w:rPr>
          <w:rFonts w:ascii="Arial" w:hAnsi="Arial" w:cs="Arial"/>
          <w:sz w:val="22"/>
          <w:szCs w:val="22"/>
          <w:lang w:val="es-ES"/>
        </w:rPr>
        <w:t>, como se observa en la f</w:t>
      </w:r>
      <w:r w:rsidR="00477B97" w:rsidRPr="00C53BB2">
        <w:rPr>
          <w:rFonts w:ascii="Arial" w:hAnsi="Arial" w:cs="Arial"/>
          <w:sz w:val="22"/>
          <w:szCs w:val="22"/>
          <w:lang w:val="es-ES"/>
        </w:rPr>
        <w:t>igura 2</w:t>
      </w:r>
      <w:r w:rsidR="00890946" w:rsidRPr="00C53BB2">
        <w:rPr>
          <w:rFonts w:ascii="Arial" w:hAnsi="Arial" w:cs="Arial"/>
          <w:sz w:val="22"/>
          <w:szCs w:val="22"/>
          <w:lang w:val="es-ES"/>
        </w:rPr>
        <w:t>2</w:t>
      </w:r>
      <w:r w:rsidR="00477B97" w:rsidRPr="00C53BB2">
        <w:rPr>
          <w:rFonts w:ascii="Arial" w:hAnsi="Arial" w:cs="Arial"/>
          <w:sz w:val="22"/>
          <w:szCs w:val="22"/>
          <w:lang w:val="es-ES"/>
        </w:rPr>
        <w:t>.</w:t>
      </w:r>
    </w:p>
    <w:p w:rsidR="009A51FF" w:rsidRPr="00830F53" w:rsidRDefault="009A51FF" w:rsidP="009A51FF">
      <w:pPr>
        <w:jc w:val="both"/>
        <w:rPr>
          <w:rFonts w:ascii="Arial" w:hAnsi="Arial" w:cs="Arial"/>
          <w:sz w:val="22"/>
          <w:szCs w:val="22"/>
          <w:lang w:val="es-ES"/>
        </w:rPr>
      </w:pPr>
    </w:p>
    <w:p w:rsidR="009A51FF" w:rsidRPr="006059F0" w:rsidRDefault="00890946" w:rsidP="009A51FF">
      <w:pPr>
        <w:jc w:val="both"/>
        <w:rPr>
          <w:rFonts w:ascii="Arial" w:hAnsi="Arial" w:cs="Arial"/>
          <w:sz w:val="16"/>
          <w:szCs w:val="16"/>
          <w:lang w:val="es-ES"/>
        </w:rPr>
      </w:pPr>
      <w:r>
        <w:rPr>
          <w:noProof/>
          <w:lang w:eastAsia="es-MX"/>
        </w:rPr>
        <w:lastRenderedPageBreak/>
        <w:drawing>
          <wp:inline distT="0" distB="0" distL="0" distR="0">
            <wp:extent cx="5764378" cy="372828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6417" cy="3729600"/>
                    </a:xfrm>
                    <a:prstGeom prst="rect">
                      <a:avLst/>
                    </a:prstGeom>
                  </pic:spPr>
                </pic:pic>
              </a:graphicData>
            </a:graphic>
          </wp:inline>
        </w:drawing>
      </w:r>
    </w:p>
    <w:p w:rsidR="00B611E2" w:rsidRDefault="00B611E2" w:rsidP="00DD6ACC">
      <w:pPr>
        <w:jc w:val="right"/>
        <w:rPr>
          <w:rFonts w:ascii="Arial" w:hAnsi="Arial" w:cs="Arial"/>
          <w:sz w:val="16"/>
          <w:szCs w:val="16"/>
          <w:lang w:val="es-ES"/>
        </w:rPr>
      </w:pPr>
    </w:p>
    <w:p w:rsidR="009A51FF" w:rsidRDefault="00890946" w:rsidP="00A76813">
      <w:pPr>
        <w:jc w:val="center"/>
        <w:rPr>
          <w:rFonts w:ascii="Arial" w:hAnsi="Arial" w:cs="Arial"/>
          <w:sz w:val="16"/>
          <w:szCs w:val="16"/>
          <w:lang w:val="es-ES"/>
        </w:rPr>
      </w:pPr>
      <w:r>
        <w:rPr>
          <w:rFonts w:ascii="Arial" w:hAnsi="Arial" w:cs="Arial"/>
          <w:sz w:val="16"/>
          <w:szCs w:val="16"/>
          <w:lang w:val="es-ES"/>
        </w:rPr>
        <w:t>Figura 22</w:t>
      </w:r>
      <w:r w:rsidR="009A51FF" w:rsidRPr="006059F0">
        <w:rPr>
          <w:rFonts w:ascii="Arial" w:hAnsi="Arial" w:cs="Arial"/>
          <w:sz w:val="16"/>
          <w:szCs w:val="16"/>
          <w:lang w:val="es-ES"/>
        </w:rPr>
        <w:t xml:space="preserve">. </w:t>
      </w:r>
      <w:r w:rsidR="004D101B" w:rsidRPr="006059F0">
        <w:rPr>
          <w:rFonts w:ascii="Arial" w:hAnsi="Arial" w:cs="Arial"/>
          <w:sz w:val="16"/>
          <w:szCs w:val="16"/>
          <w:lang w:val="es-ES"/>
        </w:rPr>
        <w:t>Modulo Contenido.</w:t>
      </w:r>
    </w:p>
    <w:p w:rsidR="00B611E2" w:rsidRPr="006059F0" w:rsidRDefault="00B611E2" w:rsidP="00DD6ACC">
      <w:pPr>
        <w:jc w:val="right"/>
        <w:rPr>
          <w:rFonts w:ascii="Arial" w:hAnsi="Arial" w:cs="Arial"/>
          <w:sz w:val="16"/>
          <w:szCs w:val="16"/>
          <w:lang w:val="es-ES"/>
        </w:rPr>
      </w:pPr>
    </w:p>
    <w:p w:rsidR="009A51FF" w:rsidRPr="00830F53" w:rsidRDefault="009A51FF" w:rsidP="009A51FF">
      <w:pPr>
        <w:jc w:val="both"/>
        <w:rPr>
          <w:rFonts w:ascii="Arial" w:hAnsi="Arial" w:cs="Arial"/>
          <w:sz w:val="22"/>
          <w:szCs w:val="22"/>
          <w:lang w:val="es-ES"/>
        </w:rPr>
      </w:pPr>
    </w:p>
    <w:p w:rsidR="004D101B" w:rsidRPr="00830F53" w:rsidRDefault="004D101B" w:rsidP="00285351">
      <w:pPr>
        <w:spacing w:line="360" w:lineRule="auto"/>
        <w:jc w:val="both"/>
        <w:rPr>
          <w:rFonts w:ascii="Arial" w:hAnsi="Arial" w:cs="Arial"/>
          <w:i/>
          <w:sz w:val="22"/>
          <w:szCs w:val="22"/>
          <w:lang w:val="es-ES"/>
        </w:rPr>
      </w:pPr>
      <w:r w:rsidRPr="00830F53">
        <w:rPr>
          <w:rFonts w:ascii="Arial" w:hAnsi="Arial" w:cs="Arial"/>
          <w:i/>
          <w:sz w:val="22"/>
          <w:szCs w:val="22"/>
          <w:lang w:val="es-ES"/>
        </w:rPr>
        <w:tab/>
        <w:t>Cada subtema es un objeto de aprendizaje por lo cual tiene los siguientes componentes:</w:t>
      </w:r>
    </w:p>
    <w:p w:rsidR="004D101B" w:rsidRPr="00830F53" w:rsidRDefault="004D101B" w:rsidP="00285351">
      <w:pPr>
        <w:spacing w:line="360" w:lineRule="auto"/>
        <w:jc w:val="both"/>
        <w:rPr>
          <w:rFonts w:ascii="Arial" w:hAnsi="Arial" w:cs="Arial"/>
          <w:sz w:val="22"/>
          <w:szCs w:val="22"/>
          <w:lang w:val="es-ES"/>
        </w:rPr>
      </w:pPr>
    </w:p>
    <w:p w:rsidR="004D101B" w:rsidRPr="00006270" w:rsidRDefault="004D101B" w:rsidP="00006270">
      <w:pPr>
        <w:pStyle w:val="Prrafodelista"/>
        <w:numPr>
          <w:ilvl w:val="0"/>
          <w:numId w:val="25"/>
        </w:numPr>
        <w:spacing w:line="360" w:lineRule="auto"/>
        <w:jc w:val="both"/>
        <w:rPr>
          <w:rFonts w:ascii="Arial" w:hAnsi="Arial" w:cs="Arial"/>
          <w:sz w:val="22"/>
          <w:szCs w:val="22"/>
          <w:lang w:val="es-ES"/>
        </w:rPr>
      </w:pPr>
      <w:r w:rsidRPr="00006270">
        <w:rPr>
          <w:rFonts w:ascii="Arial" w:hAnsi="Arial" w:cs="Arial"/>
          <w:sz w:val="22"/>
          <w:szCs w:val="22"/>
          <w:lang w:val="es-ES"/>
        </w:rPr>
        <w:t>Planteamiento: Muestra detalladamente el subtema, colocando conceptos, teoremas, deducciones, demostraciones y desarrollos. En ocasiones también se incluyen animaciones para ejemplificar algún concepto.</w:t>
      </w:r>
    </w:p>
    <w:p w:rsidR="004D101B" w:rsidRPr="00830F53" w:rsidRDefault="004D101B" w:rsidP="00285351">
      <w:pPr>
        <w:spacing w:line="360" w:lineRule="auto"/>
        <w:jc w:val="both"/>
        <w:rPr>
          <w:rFonts w:ascii="Arial" w:hAnsi="Arial" w:cs="Arial"/>
          <w:sz w:val="22"/>
          <w:szCs w:val="22"/>
          <w:lang w:val="es-ES"/>
        </w:rPr>
      </w:pPr>
    </w:p>
    <w:p w:rsidR="004D101B" w:rsidRPr="00006270" w:rsidRDefault="004D101B" w:rsidP="00006270">
      <w:pPr>
        <w:pStyle w:val="Prrafodelista"/>
        <w:numPr>
          <w:ilvl w:val="0"/>
          <w:numId w:val="25"/>
        </w:numPr>
        <w:spacing w:line="360" w:lineRule="auto"/>
        <w:jc w:val="both"/>
        <w:rPr>
          <w:rFonts w:ascii="Arial" w:hAnsi="Arial" w:cs="Arial"/>
          <w:sz w:val="22"/>
          <w:szCs w:val="22"/>
          <w:lang w:val="es-ES"/>
        </w:rPr>
      </w:pPr>
      <w:r w:rsidRPr="00006270">
        <w:rPr>
          <w:rFonts w:ascii="Arial" w:hAnsi="Arial" w:cs="Arial"/>
          <w:sz w:val="22"/>
          <w:szCs w:val="22"/>
          <w:lang w:val="es-ES"/>
        </w:rPr>
        <w:t>Actividades: se redactan casos o situaciones que se resuelven en clase.</w:t>
      </w:r>
    </w:p>
    <w:p w:rsidR="004D101B" w:rsidRPr="00830F53" w:rsidRDefault="004D101B" w:rsidP="00285351">
      <w:pPr>
        <w:spacing w:line="360" w:lineRule="auto"/>
        <w:jc w:val="both"/>
        <w:rPr>
          <w:rFonts w:ascii="Arial" w:hAnsi="Arial" w:cs="Arial"/>
          <w:sz w:val="22"/>
          <w:szCs w:val="22"/>
          <w:lang w:val="es-ES"/>
        </w:rPr>
      </w:pPr>
    </w:p>
    <w:p w:rsidR="009A51FF" w:rsidRPr="00006270" w:rsidRDefault="004D101B" w:rsidP="00006270">
      <w:pPr>
        <w:pStyle w:val="Prrafodelista"/>
        <w:numPr>
          <w:ilvl w:val="0"/>
          <w:numId w:val="25"/>
        </w:numPr>
        <w:spacing w:line="360" w:lineRule="auto"/>
        <w:jc w:val="both"/>
        <w:rPr>
          <w:rFonts w:ascii="Arial" w:hAnsi="Arial" w:cs="Arial"/>
          <w:sz w:val="22"/>
          <w:szCs w:val="22"/>
          <w:lang w:val="es-ES"/>
        </w:rPr>
      </w:pPr>
      <w:r w:rsidRPr="00006270">
        <w:rPr>
          <w:rFonts w:ascii="Arial" w:hAnsi="Arial" w:cs="Arial"/>
          <w:sz w:val="22"/>
          <w:szCs w:val="22"/>
          <w:lang w:val="es-ES"/>
        </w:rPr>
        <w:t>O</w:t>
      </w:r>
      <w:r w:rsidR="001C6C7B" w:rsidRPr="00006270">
        <w:rPr>
          <w:rFonts w:ascii="Arial" w:hAnsi="Arial" w:cs="Arial"/>
          <w:sz w:val="22"/>
          <w:szCs w:val="22"/>
          <w:lang w:val="es-ES"/>
        </w:rPr>
        <w:t>bjeto</w:t>
      </w:r>
      <w:r w:rsidRPr="00006270">
        <w:rPr>
          <w:rFonts w:ascii="Arial" w:hAnsi="Arial" w:cs="Arial"/>
          <w:sz w:val="22"/>
          <w:szCs w:val="22"/>
          <w:lang w:val="es-ES"/>
        </w:rPr>
        <w:t xml:space="preserve"> auxiliar: son </w:t>
      </w:r>
      <w:r w:rsidR="00B42E8D" w:rsidRPr="00006270">
        <w:rPr>
          <w:rFonts w:ascii="Arial" w:hAnsi="Arial" w:cs="Arial"/>
          <w:sz w:val="22"/>
          <w:szCs w:val="22"/>
          <w:lang w:val="es-ES"/>
        </w:rPr>
        <w:t>ejercicios diseñados</w:t>
      </w:r>
      <w:r w:rsidRPr="00006270">
        <w:rPr>
          <w:rFonts w:ascii="Arial" w:hAnsi="Arial" w:cs="Arial"/>
          <w:sz w:val="22"/>
          <w:szCs w:val="22"/>
          <w:lang w:val="es-ES"/>
        </w:rPr>
        <w:t xml:space="preserve"> en formato de texto</w:t>
      </w:r>
      <w:r w:rsidR="00DF6A3F" w:rsidRPr="00006270">
        <w:rPr>
          <w:rFonts w:ascii="Arial" w:hAnsi="Arial" w:cs="Arial"/>
          <w:sz w:val="22"/>
          <w:szCs w:val="22"/>
          <w:lang w:val="es-ES"/>
        </w:rPr>
        <w:t>, audio, video, applet que apoyan</w:t>
      </w:r>
      <w:r w:rsidRPr="00006270">
        <w:rPr>
          <w:rFonts w:ascii="Arial" w:hAnsi="Arial" w:cs="Arial"/>
          <w:sz w:val="22"/>
          <w:szCs w:val="22"/>
          <w:lang w:val="es-ES"/>
        </w:rPr>
        <w:t xml:space="preserve"> al concepto matemático que se </w:t>
      </w:r>
      <w:r w:rsidR="002B1BF7" w:rsidRPr="00006270">
        <w:rPr>
          <w:rFonts w:ascii="Arial" w:hAnsi="Arial" w:cs="Arial"/>
          <w:sz w:val="22"/>
          <w:szCs w:val="22"/>
          <w:lang w:val="es-ES"/>
        </w:rPr>
        <w:t>esté</w:t>
      </w:r>
      <w:r w:rsidRPr="00006270">
        <w:rPr>
          <w:rFonts w:ascii="Arial" w:hAnsi="Arial" w:cs="Arial"/>
          <w:sz w:val="22"/>
          <w:szCs w:val="22"/>
          <w:lang w:val="es-ES"/>
        </w:rPr>
        <w:t xml:space="preserve"> abordando.</w:t>
      </w:r>
    </w:p>
    <w:p w:rsidR="004D101B" w:rsidRPr="00830F53" w:rsidRDefault="004D101B" w:rsidP="00285351">
      <w:pPr>
        <w:spacing w:line="360" w:lineRule="auto"/>
        <w:jc w:val="both"/>
        <w:rPr>
          <w:rFonts w:ascii="Arial" w:hAnsi="Arial" w:cs="Arial"/>
          <w:sz w:val="22"/>
          <w:szCs w:val="22"/>
          <w:lang w:val="es-ES"/>
        </w:rPr>
      </w:pPr>
    </w:p>
    <w:p w:rsidR="004D101B" w:rsidRPr="00006270" w:rsidRDefault="004D101B" w:rsidP="00006270">
      <w:pPr>
        <w:pStyle w:val="Prrafodelista"/>
        <w:numPr>
          <w:ilvl w:val="0"/>
          <w:numId w:val="25"/>
        </w:numPr>
        <w:spacing w:line="360" w:lineRule="auto"/>
        <w:jc w:val="both"/>
        <w:rPr>
          <w:rFonts w:ascii="Arial" w:hAnsi="Arial" w:cs="Arial"/>
          <w:sz w:val="22"/>
          <w:szCs w:val="22"/>
          <w:lang w:val="es-ES"/>
        </w:rPr>
      </w:pPr>
      <w:r w:rsidRPr="00006270">
        <w:rPr>
          <w:rFonts w:ascii="Arial" w:hAnsi="Arial" w:cs="Arial"/>
          <w:sz w:val="22"/>
          <w:szCs w:val="22"/>
          <w:lang w:val="es-ES"/>
        </w:rPr>
        <w:t>Solución: se resuelven los casos que se propusieron en la sección de actividades.</w:t>
      </w:r>
    </w:p>
    <w:p w:rsidR="004D101B" w:rsidRPr="00830F53" w:rsidRDefault="004D101B" w:rsidP="00285351">
      <w:pPr>
        <w:spacing w:line="360" w:lineRule="auto"/>
        <w:jc w:val="both"/>
        <w:rPr>
          <w:rFonts w:ascii="Arial" w:hAnsi="Arial" w:cs="Arial"/>
          <w:sz w:val="22"/>
          <w:szCs w:val="22"/>
          <w:lang w:val="es-ES"/>
        </w:rPr>
      </w:pPr>
    </w:p>
    <w:p w:rsidR="004D101B" w:rsidRPr="00830F53" w:rsidRDefault="004D101B" w:rsidP="00285351">
      <w:pPr>
        <w:spacing w:line="360" w:lineRule="auto"/>
        <w:jc w:val="both"/>
        <w:rPr>
          <w:rFonts w:ascii="Arial" w:hAnsi="Arial" w:cs="Arial"/>
          <w:sz w:val="22"/>
          <w:szCs w:val="22"/>
          <w:lang w:val="es-ES"/>
        </w:rPr>
      </w:pPr>
      <w:r w:rsidRPr="00830F53">
        <w:rPr>
          <w:rFonts w:ascii="Arial" w:hAnsi="Arial" w:cs="Arial"/>
          <w:sz w:val="22"/>
          <w:szCs w:val="22"/>
          <w:lang w:val="es-ES"/>
        </w:rPr>
        <w:tab/>
      </w:r>
      <w:r w:rsidR="005D5875" w:rsidRPr="00830F53">
        <w:rPr>
          <w:rFonts w:ascii="Arial" w:hAnsi="Arial" w:cs="Arial"/>
          <w:sz w:val="22"/>
          <w:szCs w:val="22"/>
          <w:lang w:val="es-ES"/>
        </w:rPr>
        <w:t xml:space="preserve">Siendo </w:t>
      </w:r>
      <w:r w:rsidR="005D5875">
        <w:rPr>
          <w:rFonts w:ascii="Arial" w:hAnsi="Arial" w:cs="Arial"/>
          <w:sz w:val="22"/>
          <w:szCs w:val="22"/>
          <w:lang w:val="es-ES"/>
        </w:rPr>
        <w:t>la sección d</w:t>
      </w:r>
      <w:r w:rsidR="005D5875" w:rsidRPr="00830F53">
        <w:rPr>
          <w:rFonts w:ascii="Arial" w:hAnsi="Arial" w:cs="Arial"/>
          <w:sz w:val="22"/>
          <w:szCs w:val="22"/>
          <w:lang w:val="es-ES"/>
        </w:rPr>
        <w:t>el objet</w:t>
      </w:r>
      <w:r w:rsidR="005D5875">
        <w:rPr>
          <w:rFonts w:ascii="Arial" w:hAnsi="Arial" w:cs="Arial"/>
          <w:sz w:val="22"/>
          <w:szCs w:val="22"/>
          <w:lang w:val="es-ES"/>
        </w:rPr>
        <w:t xml:space="preserve">o auxiliar </w:t>
      </w:r>
      <w:r w:rsidR="005D5875" w:rsidRPr="00830F53">
        <w:rPr>
          <w:rFonts w:ascii="Arial" w:hAnsi="Arial" w:cs="Arial"/>
          <w:sz w:val="22"/>
          <w:szCs w:val="22"/>
          <w:lang w:val="es-ES"/>
        </w:rPr>
        <w:t>l</w:t>
      </w:r>
      <w:r w:rsidR="005D5875">
        <w:rPr>
          <w:rFonts w:ascii="Arial" w:hAnsi="Arial" w:cs="Arial"/>
          <w:sz w:val="22"/>
          <w:szCs w:val="22"/>
          <w:lang w:val="es-ES"/>
        </w:rPr>
        <w:t>a</w:t>
      </w:r>
      <w:r w:rsidR="005D5875" w:rsidRPr="00830F53">
        <w:rPr>
          <w:rFonts w:ascii="Arial" w:hAnsi="Arial" w:cs="Arial"/>
          <w:sz w:val="22"/>
          <w:szCs w:val="22"/>
          <w:lang w:val="es-ES"/>
        </w:rPr>
        <w:t xml:space="preserve"> que nos compete, </w:t>
      </w:r>
      <w:r w:rsidR="005D5875">
        <w:rPr>
          <w:rFonts w:ascii="Arial" w:hAnsi="Arial" w:cs="Arial"/>
          <w:sz w:val="22"/>
          <w:szCs w:val="22"/>
          <w:lang w:val="es-ES"/>
        </w:rPr>
        <w:t>debido a</w:t>
      </w:r>
      <w:r w:rsidR="005D5875" w:rsidRPr="00830F53">
        <w:rPr>
          <w:rFonts w:ascii="Arial" w:hAnsi="Arial" w:cs="Arial"/>
          <w:sz w:val="22"/>
          <w:szCs w:val="22"/>
          <w:lang w:val="es-ES"/>
        </w:rPr>
        <w:t xml:space="preserve"> que </w:t>
      </w:r>
      <w:r w:rsidR="005D5875">
        <w:rPr>
          <w:rFonts w:ascii="Arial" w:hAnsi="Arial" w:cs="Arial"/>
          <w:sz w:val="22"/>
          <w:szCs w:val="22"/>
          <w:lang w:val="es-ES"/>
        </w:rPr>
        <w:t xml:space="preserve">éstos no estaban completos o adecuados, se procedió a reestructurar </w:t>
      </w:r>
      <w:r w:rsidR="005D5875" w:rsidRPr="00830F53">
        <w:rPr>
          <w:rFonts w:ascii="Arial" w:hAnsi="Arial" w:cs="Arial"/>
          <w:sz w:val="22"/>
          <w:szCs w:val="22"/>
          <w:lang w:val="es-ES"/>
        </w:rPr>
        <w:t xml:space="preserve">los módulos </w:t>
      </w:r>
      <w:r w:rsidR="005D5875">
        <w:rPr>
          <w:rFonts w:ascii="Arial" w:hAnsi="Arial" w:cs="Arial"/>
          <w:sz w:val="22"/>
          <w:szCs w:val="22"/>
          <w:lang w:val="es-ES"/>
        </w:rPr>
        <w:t xml:space="preserve">y los componentes </w:t>
      </w:r>
      <w:r w:rsidR="005D5875" w:rsidRPr="00830F53">
        <w:rPr>
          <w:rFonts w:ascii="Arial" w:hAnsi="Arial" w:cs="Arial"/>
          <w:sz w:val="22"/>
          <w:szCs w:val="22"/>
          <w:lang w:val="es-ES"/>
        </w:rPr>
        <w:t xml:space="preserve">realizados serán colocados en </w:t>
      </w:r>
      <w:r w:rsidR="005D5875">
        <w:rPr>
          <w:rFonts w:ascii="Arial" w:hAnsi="Arial" w:cs="Arial"/>
          <w:sz w:val="22"/>
          <w:szCs w:val="22"/>
          <w:lang w:val="es-ES"/>
        </w:rPr>
        <w:t>su sección correspondiente</w:t>
      </w:r>
      <w:r w:rsidR="005D5875" w:rsidRPr="00830F53">
        <w:rPr>
          <w:rFonts w:ascii="Arial" w:hAnsi="Arial" w:cs="Arial"/>
          <w:sz w:val="22"/>
          <w:szCs w:val="22"/>
          <w:lang w:val="es-ES"/>
        </w:rPr>
        <w:t>.</w:t>
      </w:r>
    </w:p>
    <w:p w:rsidR="005242D7" w:rsidRPr="006059F0" w:rsidRDefault="005242D7" w:rsidP="009A51FF">
      <w:pPr>
        <w:jc w:val="both"/>
        <w:rPr>
          <w:rFonts w:ascii="Arial" w:hAnsi="Arial" w:cs="Arial"/>
          <w:sz w:val="16"/>
          <w:szCs w:val="16"/>
          <w:lang w:val="es-ES"/>
        </w:rPr>
      </w:pPr>
    </w:p>
    <w:p w:rsidR="005242D7" w:rsidRPr="00830F53" w:rsidRDefault="005242D7" w:rsidP="009E2662">
      <w:pPr>
        <w:pStyle w:val="Ttulo2"/>
        <w:rPr>
          <w:rFonts w:ascii="Arial" w:hAnsi="Arial" w:cs="Arial"/>
          <w:i/>
          <w:color w:val="auto"/>
          <w:sz w:val="24"/>
          <w:szCs w:val="24"/>
        </w:rPr>
      </w:pPr>
      <w:bookmarkStart w:id="524" w:name="_Toc389243590"/>
      <w:r w:rsidRPr="00830F53">
        <w:rPr>
          <w:rFonts w:ascii="Arial" w:hAnsi="Arial" w:cs="Arial"/>
          <w:i/>
          <w:color w:val="auto"/>
          <w:sz w:val="24"/>
          <w:szCs w:val="24"/>
        </w:rPr>
        <w:lastRenderedPageBreak/>
        <w:t>Ejemplos</w:t>
      </w:r>
      <w:bookmarkEnd w:id="524"/>
    </w:p>
    <w:p w:rsidR="004D101B" w:rsidRPr="00830F53" w:rsidRDefault="004D101B" w:rsidP="009A51FF">
      <w:pPr>
        <w:jc w:val="both"/>
        <w:rPr>
          <w:rFonts w:ascii="Arial" w:hAnsi="Arial" w:cs="Arial"/>
          <w:sz w:val="22"/>
          <w:szCs w:val="22"/>
          <w:lang w:val="es-ES"/>
        </w:rPr>
      </w:pPr>
    </w:p>
    <w:p w:rsidR="00DD6ACC" w:rsidRPr="00830F53" w:rsidRDefault="00CC6698" w:rsidP="00285351">
      <w:pPr>
        <w:spacing w:line="360" w:lineRule="auto"/>
        <w:ind w:firstLine="708"/>
        <w:jc w:val="both"/>
        <w:rPr>
          <w:rFonts w:ascii="Arial" w:hAnsi="Arial" w:cs="Arial"/>
          <w:sz w:val="22"/>
          <w:szCs w:val="22"/>
          <w:lang w:val="es-ES"/>
        </w:rPr>
      </w:pPr>
      <w:r w:rsidRPr="00830F53">
        <w:rPr>
          <w:rFonts w:ascii="Arial" w:hAnsi="Arial" w:cs="Arial"/>
          <w:sz w:val="22"/>
          <w:szCs w:val="22"/>
          <w:lang w:val="es-ES"/>
        </w:rPr>
        <w:t xml:space="preserve">Enseguida se </w:t>
      </w:r>
      <w:del w:id="525" w:author="Lanix_XP" w:date="2014-06-13T14:26:00Z">
        <w:r w:rsidRPr="00830F53" w:rsidDel="00AB0EC1">
          <w:rPr>
            <w:rFonts w:ascii="Arial" w:hAnsi="Arial" w:cs="Arial"/>
            <w:sz w:val="22"/>
            <w:szCs w:val="22"/>
            <w:lang w:val="es-ES"/>
          </w:rPr>
          <w:delText xml:space="preserve">anuncian </w:delText>
        </w:r>
      </w:del>
      <w:ins w:id="526" w:author="Lanix_XP" w:date="2014-06-13T14:26:00Z">
        <w:r w:rsidR="00AB0EC1">
          <w:rPr>
            <w:rFonts w:ascii="Arial" w:hAnsi="Arial" w:cs="Arial"/>
            <w:sz w:val="22"/>
            <w:szCs w:val="22"/>
            <w:lang w:val="es-ES"/>
          </w:rPr>
          <w:t>presentan</w:t>
        </w:r>
        <w:r w:rsidR="00AB0EC1" w:rsidRPr="00830F53">
          <w:rPr>
            <w:rFonts w:ascii="Arial" w:hAnsi="Arial" w:cs="Arial"/>
            <w:sz w:val="22"/>
            <w:szCs w:val="22"/>
            <w:lang w:val="es-ES"/>
          </w:rPr>
          <w:t xml:space="preserve"> </w:t>
        </w:r>
      </w:ins>
      <w:r w:rsidRPr="00830F53">
        <w:rPr>
          <w:rFonts w:ascii="Arial" w:hAnsi="Arial" w:cs="Arial"/>
          <w:sz w:val="22"/>
          <w:szCs w:val="22"/>
          <w:lang w:val="es-ES"/>
        </w:rPr>
        <w:t xml:space="preserve">algunos de los módulos realizados. </w:t>
      </w:r>
      <w:r w:rsidR="00006270">
        <w:rPr>
          <w:rFonts w:ascii="Arial" w:hAnsi="Arial" w:cs="Arial"/>
          <w:sz w:val="22"/>
          <w:szCs w:val="22"/>
          <w:lang w:val="es-ES"/>
        </w:rPr>
        <w:t>En el primero de éstos, s</w:t>
      </w:r>
      <w:r w:rsidRPr="00830F53">
        <w:rPr>
          <w:rFonts w:ascii="Arial" w:hAnsi="Arial" w:cs="Arial"/>
          <w:sz w:val="22"/>
          <w:szCs w:val="22"/>
          <w:lang w:val="es-ES"/>
        </w:rPr>
        <w:t xml:space="preserve">e muestran los limites aleatoriamente, con lo cual el alumno puede resolver los ejercicios que sean necesarios, en la parte inferior se puede observar diferentes reglas que se deben de tomar al resolver un límite, también se puede visualizar la solución de cada ejercicios mostrado. Como se puede notar un ejemplo en la </w:t>
      </w:r>
      <w:r w:rsidR="00024DED">
        <w:rPr>
          <w:rFonts w:ascii="Arial" w:hAnsi="Arial" w:cs="Arial"/>
          <w:sz w:val="22"/>
          <w:szCs w:val="22"/>
          <w:lang w:val="es-ES"/>
        </w:rPr>
        <w:t>figura 23</w:t>
      </w:r>
      <w:r w:rsidRPr="00830F53">
        <w:rPr>
          <w:rFonts w:ascii="Arial" w:hAnsi="Arial" w:cs="Arial"/>
          <w:sz w:val="22"/>
          <w:szCs w:val="22"/>
          <w:lang w:val="es-ES"/>
        </w:rPr>
        <w:t>.</w:t>
      </w:r>
    </w:p>
    <w:p w:rsidR="00CC6698" w:rsidRDefault="00CC6698" w:rsidP="00CC6698">
      <w:pPr>
        <w:ind w:firstLine="708"/>
        <w:jc w:val="both"/>
        <w:rPr>
          <w:rFonts w:ascii="Arial" w:hAnsi="Arial" w:cs="Arial"/>
          <w:sz w:val="16"/>
          <w:szCs w:val="16"/>
          <w:lang w:val="es-ES"/>
        </w:rPr>
      </w:pPr>
    </w:p>
    <w:p w:rsidR="00DD6ACC" w:rsidRPr="006059F0" w:rsidRDefault="00DD6ACC" w:rsidP="00CC6698">
      <w:pPr>
        <w:ind w:firstLine="708"/>
        <w:jc w:val="both"/>
        <w:rPr>
          <w:rFonts w:ascii="Arial" w:hAnsi="Arial" w:cs="Arial"/>
          <w:sz w:val="16"/>
          <w:szCs w:val="16"/>
          <w:lang w:val="es-ES"/>
        </w:rPr>
      </w:pPr>
      <w:r w:rsidRPr="006059F0">
        <w:rPr>
          <w:rFonts w:ascii="Arial" w:hAnsi="Arial" w:cs="Arial"/>
          <w:noProof/>
          <w:color w:val="FF0000"/>
          <w:sz w:val="16"/>
          <w:szCs w:val="16"/>
          <w:lang w:eastAsia="es-MX"/>
        </w:rPr>
        <w:drawing>
          <wp:anchor distT="0" distB="0" distL="114300" distR="114300" simplePos="0" relativeHeight="251680768" behindDoc="0" locked="0" layoutInCell="1" allowOverlap="1">
            <wp:simplePos x="0" y="0"/>
            <wp:positionH relativeFrom="margin">
              <wp:posOffset>213360</wp:posOffset>
            </wp:positionH>
            <wp:positionV relativeFrom="line">
              <wp:posOffset>26670</wp:posOffset>
            </wp:positionV>
            <wp:extent cx="5400040" cy="289814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898140"/>
                    </a:xfrm>
                    <a:prstGeom prst="rect">
                      <a:avLst/>
                    </a:prstGeom>
                    <a:noFill/>
                    <a:ln>
                      <a:noFill/>
                    </a:ln>
                  </pic:spPr>
                </pic:pic>
              </a:graphicData>
            </a:graphic>
          </wp:anchor>
        </w:drawing>
      </w:r>
    </w:p>
    <w:p w:rsidR="00CC6698" w:rsidRDefault="00024DED" w:rsidP="00504E14">
      <w:pPr>
        <w:ind w:firstLine="708"/>
        <w:jc w:val="center"/>
        <w:rPr>
          <w:rFonts w:ascii="Arial" w:hAnsi="Arial" w:cs="Arial"/>
          <w:sz w:val="16"/>
          <w:szCs w:val="16"/>
          <w:lang w:val="es-ES"/>
        </w:rPr>
      </w:pPr>
      <w:r>
        <w:rPr>
          <w:rFonts w:ascii="Arial" w:hAnsi="Arial" w:cs="Arial"/>
          <w:sz w:val="16"/>
          <w:szCs w:val="16"/>
          <w:lang w:val="es-ES"/>
        </w:rPr>
        <w:t>Figura 23</w:t>
      </w:r>
      <w:r w:rsidR="00CC6698" w:rsidRPr="006059F0">
        <w:rPr>
          <w:rFonts w:ascii="Arial" w:hAnsi="Arial" w:cs="Arial"/>
          <w:sz w:val="16"/>
          <w:szCs w:val="16"/>
          <w:lang w:val="es-ES"/>
        </w:rPr>
        <w:t>. Ejemplo de Teoremas sobre límites.</w:t>
      </w:r>
    </w:p>
    <w:p w:rsidR="00B611E2" w:rsidRPr="006059F0" w:rsidRDefault="00B611E2" w:rsidP="00DD6ACC">
      <w:pPr>
        <w:ind w:firstLine="708"/>
        <w:jc w:val="right"/>
        <w:rPr>
          <w:rFonts w:ascii="Arial" w:hAnsi="Arial" w:cs="Arial"/>
          <w:sz w:val="16"/>
          <w:szCs w:val="16"/>
          <w:lang w:val="es-ES"/>
        </w:rPr>
      </w:pPr>
    </w:p>
    <w:p w:rsidR="00CC6698" w:rsidRPr="00830F53" w:rsidRDefault="00CC6698" w:rsidP="00CC6698">
      <w:pPr>
        <w:jc w:val="both"/>
        <w:rPr>
          <w:rFonts w:ascii="Arial" w:hAnsi="Arial" w:cs="Arial"/>
          <w:sz w:val="22"/>
          <w:szCs w:val="22"/>
          <w:lang w:val="es-ES"/>
        </w:rPr>
      </w:pPr>
    </w:p>
    <w:p w:rsidR="00CC6698" w:rsidRPr="00830F53" w:rsidRDefault="00CC6698" w:rsidP="00285351">
      <w:pPr>
        <w:spacing w:line="360" w:lineRule="auto"/>
        <w:jc w:val="both"/>
        <w:rPr>
          <w:rFonts w:ascii="Arial" w:hAnsi="Arial" w:cs="Arial"/>
          <w:sz w:val="22"/>
          <w:szCs w:val="22"/>
          <w:lang w:val="es-ES"/>
        </w:rPr>
      </w:pPr>
      <w:r w:rsidRPr="00830F53">
        <w:rPr>
          <w:rFonts w:ascii="Arial" w:hAnsi="Arial" w:cs="Arial"/>
          <w:sz w:val="22"/>
          <w:szCs w:val="22"/>
          <w:lang w:val="es-ES"/>
        </w:rPr>
        <w:tab/>
        <w:t>Se res</w:t>
      </w:r>
      <w:r w:rsidR="00DF6A3F">
        <w:rPr>
          <w:rFonts w:ascii="Arial" w:hAnsi="Arial" w:cs="Arial"/>
          <w:sz w:val="22"/>
          <w:szCs w:val="22"/>
          <w:lang w:val="es-ES"/>
        </w:rPr>
        <w:t xml:space="preserve">uelven los ejercicios </w:t>
      </w:r>
      <w:ins w:id="527" w:author="Lanix_XP" w:date="2014-06-13T14:26:00Z">
        <w:r w:rsidR="00AB0EC1">
          <w:rPr>
            <w:rFonts w:ascii="Arial" w:hAnsi="Arial" w:cs="Arial"/>
            <w:sz w:val="22"/>
            <w:szCs w:val="22"/>
            <w:lang w:val="es-ES"/>
          </w:rPr>
          <w:t>con</w:t>
        </w:r>
      </w:ins>
      <w:del w:id="528" w:author="Lanix_XP" w:date="2014-06-13T14:26:00Z">
        <w:r w:rsidR="00DF6A3F" w:rsidDel="00AB0EC1">
          <w:rPr>
            <w:rFonts w:ascii="Arial" w:hAnsi="Arial" w:cs="Arial"/>
            <w:sz w:val="22"/>
            <w:szCs w:val="22"/>
            <w:lang w:val="es-ES"/>
          </w:rPr>
          <w:delText>en</w:delText>
        </w:r>
      </w:del>
      <w:r w:rsidR="00DF6A3F">
        <w:rPr>
          <w:rFonts w:ascii="Arial" w:hAnsi="Arial" w:cs="Arial"/>
          <w:sz w:val="22"/>
          <w:szCs w:val="22"/>
          <w:lang w:val="es-ES"/>
        </w:rPr>
        <w:t xml:space="preserve"> base a</w:t>
      </w:r>
      <w:r w:rsidRPr="00830F53">
        <w:rPr>
          <w:rFonts w:ascii="Arial" w:hAnsi="Arial" w:cs="Arial"/>
          <w:sz w:val="22"/>
          <w:szCs w:val="22"/>
          <w:lang w:val="es-ES"/>
        </w:rPr>
        <w:t>l límite que se</w:t>
      </w:r>
      <w:r w:rsidR="00DF6A3F">
        <w:rPr>
          <w:rFonts w:ascii="Arial" w:hAnsi="Arial" w:cs="Arial"/>
          <w:sz w:val="22"/>
          <w:szCs w:val="22"/>
          <w:lang w:val="es-ES"/>
        </w:rPr>
        <w:t xml:space="preserve"> h</w:t>
      </w:r>
      <w:r w:rsidRPr="00830F53">
        <w:rPr>
          <w:rFonts w:ascii="Arial" w:hAnsi="Arial" w:cs="Arial"/>
          <w:sz w:val="22"/>
          <w:szCs w:val="22"/>
          <w:lang w:val="es-ES"/>
        </w:rPr>
        <w:t>a formado, se mues</w:t>
      </w:r>
      <w:r w:rsidR="00C45EEE" w:rsidRPr="00830F53">
        <w:rPr>
          <w:rFonts w:ascii="Arial" w:hAnsi="Arial" w:cs="Arial"/>
          <w:sz w:val="22"/>
          <w:szCs w:val="22"/>
          <w:lang w:val="es-ES"/>
        </w:rPr>
        <w:t>tra una calculadora haciendo prá</w:t>
      </w:r>
      <w:r w:rsidRPr="00830F53">
        <w:rPr>
          <w:rFonts w:ascii="Arial" w:hAnsi="Arial" w:cs="Arial"/>
          <w:sz w:val="22"/>
          <w:szCs w:val="22"/>
          <w:lang w:val="es-ES"/>
        </w:rPr>
        <w:t>ctico la introducción del símbolo infinito.</w:t>
      </w:r>
      <w:r w:rsidR="00876732" w:rsidRPr="00830F53">
        <w:rPr>
          <w:rFonts w:ascii="Arial" w:hAnsi="Arial" w:cs="Arial"/>
          <w:sz w:val="22"/>
          <w:szCs w:val="22"/>
          <w:lang w:val="es-ES"/>
        </w:rPr>
        <w:t xml:space="preserve"> Co</w:t>
      </w:r>
      <w:r w:rsidR="00285351" w:rsidRPr="00830F53">
        <w:rPr>
          <w:rFonts w:ascii="Arial" w:hAnsi="Arial" w:cs="Arial"/>
          <w:sz w:val="22"/>
          <w:szCs w:val="22"/>
          <w:lang w:val="es-ES"/>
        </w:rPr>
        <w:t>mo se puede ver en la Figura 2</w:t>
      </w:r>
      <w:r w:rsidR="00024DED">
        <w:rPr>
          <w:rFonts w:ascii="Arial" w:hAnsi="Arial" w:cs="Arial"/>
          <w:sz w:val="22"/>
          <w:szCs w:val="22"/>
          <w:lang w:val="es-ES"/>
        </w:rPr>
        <w:t>4</w:t>
      </w:r>
      <w:r w:rsidR="00876732" w:rsidRPr="00830F53">
        <w:rPr>
          <w:rFonts w:ascii="Arial" w:hAnsi="Arial" w:cs="Arial"/>
          <w:sz w:val="22"/>
          <w:szCs w:val="22"/>
          <w:lang w:val="es-ES"/>
        </w:rPr>
        <w:t>.</w:t>
      </w:r>
    </w:p>
    <w:p w:rsidR="00876732" w:rsidRPr="00830F53" w:rsidRDefault="00876732" w:rsidP="00CC6698">
      <w:pPr>
        <w:jc w:val="both"/>
        <w:rPr>
          <w:rFonts w:ascii="Arial" w:hAnsi="Arial" w:cs="Arial"/>
          <w:sz w:val="22"/>
          <w:szCs w:val="22"/>
          <w:lang w:val="es-ES"/>
        </w:rPr>
      </w:pPr>
      <w:r w:rsidRPr="00830F53">
        <w:rPr>
          <w:noProof/>
          <w:sz w:val="22"/>
          <w:szCs w:val="22"/>
          <w:lang w:eastAsia="es-MX"/>
        </w:rPr>
        <w:drawing>
          <wp:anchor distT="0" distB="0" distL="114300" distR="114300" simplePos="0" relativeHeight="251664896" behindDoc="1" locked="0" layoutInCell="1" allowOverlap="1">
            <wp:simplePos x="0" y="0"/>
            <wp:positionH relativeFrom="margin">
              <wp:align>left</wp:align>
            </wp:positionH>
            <wp:positionV relativeFrom="paragraph">
              <wp:posOffset>177800</wp:posOffset>
            </wp:positionV>
            <wp:extent cx="5505450" cy="2457450"/>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05450" cy="2457450"/>
                    </a:xfrm>
                    <a:prstGeom prst="rect">
                      <a:avLst/>
                    </a:prstGeom>
                    <a:noFill/>
                  </pic:spPr>
                </pic:pic>
              </a:graphicData>
            </a:graphic>
          </wp:anchor>
        </w:drawing>
      </w:r>
    </w:p>
    <w:p w:rsidR="00CC6698" w:rsidRDefault="00024DED" w:rsidP="00504E14">
      <w:pPr>
        <w:ind w:firstLine="708"/>
        <w:jc w:val="center"/>
        <w:rPr>
          <w:rFonts w:ascii="Arial" w:hAnsi="Arial" w:cs="Arial"/>
          <w:sz w:val="16"/>
          <w:szCs w:val="16"/>
          <w:lang w:val="es-ES"/>
        </w:rPr>
      </w:pPr>
      <w:r>
        <w:rPr>
          <w:rFonts w:ascii="Arial" w:hAnsi="Arial" w:cs="Arial"/>
          <w:sz w:val="16"/>
          <w:szCs w:val="16"/>
          <w:lang w:val="es-ES"/>
        </w:rPr>
        <w:t>Figura 24</w:t>
      </w:r>
      <w:r w:rsidR="00876732" w:rsidRPr="006059F0">
        <w:rPr>
          <w:rFonts w:ascii="Arial" w:hAnsi="Arial" w:cs="Arial"/>
          <w:sz w:val="16"/>
          <w:szCs w:val="16"/>
          <w:lang w:val="es-ES"/>
        </w:rPr>
        <w:t>. Ejercicio 2 Límites al infinito.</w:t>
      </w:r>
    </w:p>
    <w:p w:rsidR="00B611E2" w:rsidRPr="006059F0" w:rsidRDefault="00B611E2" w:rsidP="00DD6ACC">
      <w:pPr>
        <w:ind w:firstLine="708"/>
        <w:jc w:val="right"/>
        <w:rPr>
          <w:rFonts w:ascii="Arial" w:hAnsi="Arial" w:cs="Arial"/>
          <w:sz w:val="16"/>
          <w:szCs w:val="16"/>
          <w:lang w:val="es-ES"/>
        </w:rPr>
      </w:pPr>
    </w:p>
    <w:p w:rsidR="00876732" w:rsidRPr="006059F0" w:rsidRDefault="00876732" w:rsidP="00CC6698">
      <w:pPr>
        <w:ind w:firstLine="708"/>
        <w:jc w:val="both"/>
        <w:rPr>
          <w:rFonts w:ascii="Arial" w:hAnsi="Arial" w:cs="Arial"/>
          <w:sz w:val="16"/>
          <w:szCs w:val="16"/>
          <w:lang w:val="es-ES"/>
        </w:rPr>
      </w:pPr>
    </w:p>
    <w:p w:rsidR="00876732" w:rsidRPr="00830F53" w:rsidRDefault="00DF6A3F" w:rsidP="00285351">
      <w:pPr>
        <w:spacing w:line="360" w:lineRule="auto"/>
        <w:ind w:firstLine="708"/>
        <w:jc w:val="both"/>
        <w:rPr>
          <w:rFonts w:ascii="Arial" w:hAnsi="Arial" w:cs="Arial"/>
          <w:sz w:val="22"/>
          <w:szCs w:val="22"/>
          <w:lang w:val="es-ES"/>
        </w:rPr>
      </w:pPr>
      <w:r>
        <w:rPr>
          <w:rFonts w:ascii="Arial" w:hAnsi="Arial" w:cs="Arial"/>
          <w:sz w:val="22"/>
          <w:szCs w:val="22"/>
          <w:lang w:val="es-ES"/>
        </w:rPr>
        <w:t>Los</w:t>
      </w:r>
      <w:r w:rsidR="00876732" w:rsidRPr="00830F53">
        <w:rPr>
          <w:rFonts w:ascii="Arial" w:hAnsi="Arial" w:cs="Arial"/>
          <w:sz w:val="22"/>
          <w:szCs w:val="22"/>
          <w:lang w:val="es-ES"/>
        </w:rPr>
        <w:t xml:space="preserve"> ejercicios </w:t>
      </w:r>
      <w:r>
        <w:rPr>
          <w:rFonts w:ascii="Arial" w:hAnsi="Arial" w:cs="Arial"/>
          <w:sz w:val="22"/>
          <w:szCs w:val="22"/>
          <w:lang w:val="es-ES"/>
        </w:rPr>
        <w:t xml:space="preserve">se muestran </w:t>
      </w:r>
      <w:r w:rsidR="00876732" w:rsidRPr="00830F53">
        <w:rPr>
          <w:rFonts w:ascii="Arial" w:hAnsi="Arial" w:cs="Arial"/>
          <w:sz w:val="22"/>
          <w:szCs w:val="22"/>
          <w:lang w:val="es-ES"/>
        </w:rPr>
        <w:t>aleatoriamente</w:t>
      </w:r>
      <w:del w:id="529" w:author="Lanix_XP" w:date="2014-06-13T14:27:00Z">
        <w:r w:rsidR="00876732" w:rsidRPr="00830F53" w:rsidDel="00AB0EC1">
          <w:rPr>
            <w:rFonts w:ascii="Arial" w:hAnsi="Arial" w:cs="Arial"/>
            <w:sz w:val="22"/>
            <w:szCs w:val="22"/>
            <w:lang w:val="es-ES"/>
          </w:rPr>
          <w:delText>;</w:delText>
        </w:r>
      </w:del>
      <w:ins w:id="530" w:author="Lanix_XP" w:date="2014-06-13T14:27:00Z">
        <w:r w:rsidR="00AB0EC1">
          <w:rPr>
            <w:rFonts w:ascii="Arial" w:hAnsi="Arial" w:cs="Arial"/>
            <w:sz w:val="22"/>
            <w:szCs w:val="22"/>
            <w:lang w:val="es-ES"/>
          </w:rPr>
          <w:t>,</w:t>
        </w:r>
      </w:ins>
      <w:r w:rsidR="00876732" w:rsidRPr="00830F53">
        <w:rPr>
          <w:rFonts w:ascii="Arial" w:hAnsi="Arial" w:cs="Arial"/>
          <w:sz w:val="22"/>
          <w:szCs w:val="22"/>
          <w:lang w:val="es-ES"/>
        </w:rPr>
        <w:t xml:space="preserve"> para cada uno aparecerá un</w:t>
      </w:r>
      <w:r w:rsidR="00C45EEE" w:rsidRPr="00830F53">
        <w:rPr>
          <w:rFonts w:ascii="Arial" w:hAnsi="Arial" w:cs="Arial"/>
          <w:sz w:val="22"/>
          <w:szCs w:val="22"/>
          <w:lang w:val="es-ES"/>
        </w:rPr>
        <w:t xml:space="preserve"> rompecabezas</w:t>
      </w:r>
      <w:r w:rsidR="00876732" w:rsidRPr="00830F53">
        <w:rPr>
          <w:rFonts w:ascii="Arial" w:hAnsi="Arial" w:cs="Arial"/>
          <w:sz w:val="22"/>
          <w:szCs w:val="22"/>
          <w:lang w:val="es-ES"/>
        </w:rPr>
        <w:t xml:space="preserve"> que contiene el procedimiento</w:t>
      </w:r>
      <w:r>
        <w:rPr>
          <w:rFonts w:ascii="Arial" w:hAnsi="Arial" w:cs="Arial"/>
          <w:sz w:val="22"/>
          <w:szCs w:val="22"/>
          <w:lang w:val="es-ES"/>
        </w:rPr>
        <w:t xml:space="preserve"> y solución del límite mostrado, como s</w:t>
      </w:r>
      <w:r w:rsidR="00876732" w:rsidRPr="00830F53">
        <w:rPr>
          <w:rFonts w:ascii="Arial" w:hAnsi="Arial" w:cs="Arial"/>
          <w:sz w:val="22"/>
          <w:szCs w:val="22"/>
          <w:lang w:val="es-ES"/>
        </w:rPr>
        <w:t>e puede ver en la i</w:t>
      </w:r>
      <w:r w:rsidR="00285351" w:rsidRPr="00830F53">
        <w:rPr>
          <w:rFonts w:ascii="Arial" w:hAnsi="Arial" w:cs="Arial"/>
          <w:sz w:val="22"/>
          <w:szCs w:val="22"/>
          <w:lang w:val="es-ES"/>
        </w:rPr>
        <w:t xml:space="preserve">magen </w:t>
      </w:r>
      <w:r>
        <w:rPr>
          <w:rFonts w:ascii="Arial" w:hAnsi="Arial" w:cs="Arial"/>
          <w:sz w:val="22"/>
          <w:szCs w:val="22"/>
          <w:lang w:val="es-ES"/>
        </w:rPr>
        <w:t xml:space="preserve">de la figura </w:t>
      </w:r>
      <w:r w:rsidR="00285351" w:rsidRPr="00830F53">
        <w:rPr>
          <w:rFonts w:ascii="Arial" w:hAnsi="Arial" w:cs="Arial"/>
          <w:sz w:val="22"/>
          <w:szCs w:val="22"/>
          <w:lang w:val="es-ES"/>
        </w:rPr>
        <w:t>2</w:t>
      </w:r>
      <w:r w:rsidR="00024DED">
        <w:rPr>
          <w:rFonts w:ascii="Arial" w:hAnsi="Arial" w:cs="Arial"/>
          <w:sz w:val="22"/>
          <w:szCs w:val="22"/>
          <w:lang w:val="es-ES"/>
        </w:rPr>
        <w:t>5</w:t>
      </w:r>
      <w:r w:rsidR="00285351" w:rsidRPr="00830F53">
        <w:rPr>
          <w:rFonts w:ascii="Arial" w:hAnsi="Arial" w:cs="Arial"/>
          <w:sz w:val="22"/>
          <w:szCs w:val="22"/>
          <w:lang w:val="es-ES"/>
        </w:rPr>
        <w:t>.</w:t>
      </w:r>
    </w:p>
    <w:p w:rsidR="00876732" w:rsidRPr="00830F53" w:rsidRDefault="00876732" w:rsidP="00CC6698">
      <w:pPr>
        <w:ind w:firstLine="708"/>
        <w:jc w:val="both"/>
        <w:rPr>
          <w:rFonts w:ascii="Arial" w:hAnsi="Arial" w:cs="Arial"/>
          <w:sz w:val="22"/>
          <w:szCs w:val="22"/>
          <w:lang w:val="es-ES"/>
        </w:rPr>
      </w:pPr>
    </w:p>
    <w:p w:rsidR="00876732" w:rsidRPr="00830F53" w:rsidRDefault="00876732" w:rsidP="00CC6698">
      <w:pPr>
        <w:ind w:firstLine="708"/>
        <w:jc w:val="both"/>
        <w:rPr>
          <w:rFonts w:ascii="Arial" w:hAnsi="Arial" w:cs="Arial"/>
          <w:sz w:val="22"/>
          <w:szCs w:val="22"/>
          <w:lang w:val="es-ES"/>
        </w:rPr>
      </w:pPr>
      <w:r w:rsidRPr="00830F53">
        <w:rPr>
          <w:noProof/>
          <w:sz w:val="22"/>
          <w:szCs w:val="22"/>
          <w:lang w:eastAsia="es-MX"/>
        </w:rPr>
        <w:drawing>
          <wp:anchor distT="0" distB="0" distL="114300" distR="114300" simplePos="0" relativeHeight="251665920" behindDoc="1" locked="0" layoutInCell="1" allowOverlap="1">
            <wp:simplePos x="0" y="0"/>
            <wp:positionH relativeFrom="column">
              <wp:posOffset>0</wp:posOffset>
            </wp:positionH>
            <wp:positionV relativeFrom="paragraph">
              <wp:posOffset>170815</wp:posOffset>
            </wp:positionV>
            <wp:extent cx="5257800" cy="2647315"/>
            <wp:effectExtent l="0" t="0" r="0" b="63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7800" cy="2647315"/>
                    </a:xfrm>
                    <a:prstGeom prst="rect">
                      <a:avLst/>
                    </a:prstGeom>
                    <a:noFill/>
                  </pic:spPr>
                </pic:pic>
              </a:graphicData>
            </a:graphic>
          </wp:anchor>
        </w:drawing>
      </w:r>
    </w:p>
    <w:p w:rsidR="00876732" w:rsidRDefault="00024DED" w:rsidP="00504E14">
      <w:pPr>
        <w:tabs>
          <w:tab w:val="left" w:pos="6495"/>
        </w:tabs>
        <w:ind w:firstLine="708"/>
        <w:jc w:val="center"/>
        <w:rPr>
          <w:rFonts w:ascii="Arial" w:hAnsi="Arial" w:cs="Arial"/>
          <w:sz w:val="16"/>
          <w:szCs w:val="16"/>
          <w:lang w:val="es-ES"/>
        </w:rPr>
      </w:pPr>
      <w:r>
        <w:rPr>
          <w:rFonts w:ascii="Arial" w:hAnsi="Arial" w:cs="Arial"/>
          <w:sz w:val="16"/>
          <w:szCs w:val="16"/>
          <w:lang w:val="es-ES"/>
        </w:rPr>
        <w:t>Figura  25</w:t>
      </w:r>
      <w:r w:rsidR="00285351" w:rsidRPr="006059F0">
        <w:rPr>
          <w:rFonts w:ascii="Arial" w:hAnsi="Arial" w:cs="Arial"/>
          <w:sz w:val="16"/>
          <w:szCs w:val="16"/>
          <w:lang w:val="es-ES"/>
        </w:rPr>
        <w:t>.</w:t>
      </w:r>
      <w:r w:rsidR="00DF6A3F">
        <w:rPr>
          <w:rFonts w:ascii="Arial" w:hAnsi="Arial" w:cs="Arial"/>
          <w:sz w:val="16"/>
          <w:szCs w:val="16"/>
          <w:lang w:val="es-ES"/>
        </w:rPr>
        <w:t xml:space="preserve"> Ejemplo de un objeto auxiliar del tema de</w:t>
      </w:r>
      <w:r w:rsidR="00876732" w:rsidRPr="006059F0">
        <w:rPr>
          <w:rFonts w:ascii="Arial" w:hAnsi="Arial" w:cs="Arial"/>
          <w:sz w:val="16"/>
          <w:szCs w:val="16"/>
          <w:lang w:val="es-ES"/>
        </w:rPr>
        <w:t xml:space="preserve"> limites trigonométricos.</w:t>
      </w:r>
    </w:p>
    <w:p w:rsidR="00B611E2" w:rsidRDefault="00B611E2" w:rsidP="00DD6ACC">
      <w:pPr>
        <w:tabs>
          <w:tab w:val="left" w:pos="6495"/>
        </w:tabs>
        <w:ind w:firstLine="708"/>
        <w:jc w:val="right"/>
        <w:rPr>
          <w:rFonts w:ascii="Arial" w:hAnsi="Arial" w:cs="Arial"/>
          <w:sz w:val="16"/>
          <w:szCs w:val="16"/>
          <w:lang w:val="es-ES"/>
        </w:rPr>
      </w:pPr>
    </w:p>
    <w:p w:rsidR="00DD6ACC" w:rsidRPr="00830F53" w:rsidRDefault="00DD6ACC" w:rsidP="00DD6ACC">
      <w:pPr>
        <w:tabs>
          <w:tab w:val="left" w:pos="6495"/>
        </w:tabs>
        <w:ind w:firstLine="708"/>
        <w:jc w:val="right"/>
        <w:rPr>
          <w:rFonts w:ascii="Arial" w:hAnsi="Arial" w:cs="Arial"/>
          <w:sz w:val="22"/>
          <w:szCs w:val="22"/>
          <w:lang w:val="es-ES"/>
        </w:rPr>
      </w:pPr>
    </w:p>
    <w:p w:rsidR="00876732" w:rsidRPr="00830F53" w:rsidRDefault="00DF6A3F" w:rsidP="00285351">
      <w:pPr>
        <w:tabs>
          <w:tab w:val="left" w:pos="6495"/>
        </w:tabs>
        <w:spacing w:line="360" w:lineRule="auto"/>
        <w:ind w:firstLine="708"/>
        <w:jc w:val="both"/>
        <w:rPr>
          <w:rFonts w:ascii="Arial" w:hAnsi="Arial" w:cs="Arial"/>
          <w:sz w:val="22"/>
          <w:szCs w:val="22"/>
          <w:lang w:val="es-ES"/>
        </w:rPr>
      </w:pPr>
      <w:r>
        <w:rPr>
          <w:rFonts w:ascii="Arial" w:hAnsi="Arial" w:cs="Arial"/>
          <w:sz w:val="22"/>
          <w:szCs w:val="22"/>
          <w:lang w:val="es-ES"/>
        </w:rPr>
        <w:t>Cada</w:t>
      </w:r>
      <w:r w:rsidR="00876732" w:rsidRPr="00830F53">
        <w:rPr>
          <w:rFonts w:ascii="Arial" w:hAnsi="Arial" w:cs="Arial"/>
          <w:sz w:val="22"/>
          <w:szCs w:val="22"/>
          <w:lang w:val="es-ES"/>
        </w:rPr>
        <w:t xml:space="preserve"> ejercicio aleatori</w:t>
      </w:r>
      <w:r>
        <w:rPr>
          <w:rFonts w:ascii="Arial" w:hAnsi="Arial" w:cs="Arial"/>
          <w:sz w:val="22"/>
          <w:szCs w:val="22"/>
          <w:lang w:val="es-ES"/>
        </w:rPr>
        <w:t>o</w:t>
      </w:r>
      <w:r w:rsidR="00876732" w:rsidRPr="00830F53">
        <w:rPr>
          <w:rFonts w:ascii="Arial" w:hAnsi="Arial" w:cs="Arial"/>
          <w:sz w:val="22"/>
          <w:szCs w:val="22"/>
          <w:lang w:val="es-ES"/>
        </w:rPr>
        <w:t xml:space="preserve"> </w:t>
      </w:r>
      <w:r>
        <w:rPr>
          <w:rFonts w:ascii="Arial" w:hAnsi="Arial" w:cs="Arial"/>
          <w:sz w:val="22"/>
          <w:szCs w:val="22"/>
          <w:lang w:val="es-ES"/>
        </w:rPr>
        <w:t>contiene</w:t>
      </w:r>
      <w:r w:rsidR="00876732" w:rsidRPr="00830F53">
        <w:rPr>
          <w:rFonts w:ascii="Arial" w:hAnsi="Arial" w:cs="Arial"/>
          <w:sz w:val="22"/>
          <w:szCs w:val="22"/>
          <w:lang w:val="es-ES"/>
        </w:rPr>
        <w:t xml:space="preserve"> las posibles respuestas, en caso de no seleccionar la respuesta correcta en repeti</w:t>
      </w:r>
      <w:r>
        <w:rPr>
          <w:rFonts w:ascii="Arial" w:hAnsi="Arial" w:cs="Arial"/>
          <w:sz w:val="22"/>
          <w:szCs w:val="22"/>
          <w:lang w:val="es-ES"/>
        </w:rPr>
        <w:t>das ocasiones</w:t>
      </w:r>
      <w:ins w:id="531" w:author="Lanix_XP" w:date="2014-06-13T14:27:00Z">
        <w:r w:rsidR="00AB0EC1">
          <w:rPr>
            <w:rFonts w:ascii="Arial" w:hAnsi="Arial" w:cs="Arial"/>
            <w:sz w:val="22"/>
            <w:szCs w:val="22"/>
            <w:lang w:val="es-ES"/>
          </w:rPr>
          <w:t xml:space="preserve"> cuántas?</w:t>
        </w:r>
      </w:ins>
      <w:r>
        <w:rPr>
          <w:rFonts w:ascii="Arial" w:hAnsi="Arial" w:cs="Arial"/>
          <w:sz w:val="22"/>
          <w:szCs w:val="22"/>
          <w:lang w:val="es-ES"/>
        </w:rPr>
        <w:t xml:space="preserve"> el juego termina. Como se ejemplifica en la i</w:t>
      </w:r>
      <w:r w:rsidR="00876732" w:rsidRPr="00830F53">
        <w:rPr>
          <w:rFonts w:ascii="Arial" w:hAnsi="Arial" w:cs="Arial"/>
          <w:sz w:val="22"/>
          <w:szCs w:val="22"/>
          <w:lang w:val="es-ES"/>
        </w:rPr>
        <w:t xml:space="preserve">magen </w:t>
      </w:r>
      <w:r>
        <w:rPr>
          <w:rFonts w:ascii="Arial" w:hAnsi="Arial" w:cs="Arial"/>
          <w:sz w:val="22"/>
          <w:szCs w:val="22"/>
          <w:lang w:val="es-ES"/>
        </w:rPr>
        <w:t xml:space="preserve">de la figura </w:t>
      </w:r>
      <w:r w:rsidR="00024DED">
        <w:rPr>
          <w:rFonts w:ascii="Arial" w:hAnsi="Arial" w:cs="Arial"/>
          <w:sz w:val="22"/>
          <w:szCs w:val="22"/>
          <w:lang w:val="es-ES"/>
        </w:rPr>
        <w:t>26</w:t>
      </w:r>
      <w:r w:rsidR="00285351" w:rsidRPr="00830F53">
        <w:rPr>
          <w:rFonts w:ascii="Arial" w:hAnsi="Arial" w:cs="Arial"/>
          <w:sz w:val="22"/>
          <w:szCs w:val="22"/>
          <w:lang w:val="es-ES"/>
        </w:rPr>
        <w:t>.</w:t>
      </w:r>
    </w:p>
    <w:p w:rsidR="00876732" w:rsidRPr="00830F53" w:rsidRDefault="00876732" w:rsidP="00876732">
      <w:pPr>
        <w:tabs>
          <w:tab w:val="left" w:pos="6495"/>
        </w:tabs>
        <w:ind w:firstLine="708"/>
        <w:jc w:val="both"/>
        <w:rPr>
          <w:rFonts w:ascii="Arial" w:hAnsi="Arial" w:cs="Arial"/>
          <w:sz w:val="22"/>
          <w:szCs w:val="22"/>
          <w:lang w:val="es-ES"/>
        </w:rPr>
      </w:pPr>
    </w:p>
    <w:p w:rsidR="00876732" w:rsidRPr="00830F53" w:rsidRDefault="00876732" w:rsidP="00876732">
      <w:pPr>
        <w:tabs>
          <w:tab w:val="left" w:pos="6495"/>
        </w:tabs>
        <w:ind w:firstLine="708"/>
        <w:jc w:val="both"/>
        <w:rPr>
          <w:rFonts w:ascii="Arial" w:hAnsi="Arial" w:cs="Arial"/>
          <w:sz w:val="22"/>
          <w:szCs w:val="22"/>
          <w:lang w:val="es-ES"/>
        </w:rPr>
      </w:pPr>
      <w:r w:rsidRPr="00830F53">
        <w:rPr>
          <w:noProof/>
          <w:sz w:val="22"/>
          <w:szCs w:val="22"/>
          <w:lang w:eastAsia="es-MX"/>
        </w:rPr>
        <w:drawing>
          <wp:anchor distT="0" distB="0" distL="114300" distR="114300" simplePos="0" relativeHeight="251666944" behindDoc="1" locked="0" layoutInCell="1" allowOverlap="1">
            <wp:simplePos x="0" y="0"/>
            <wp:positionH relativeFrom="column">
              <wp:posOffset>0</wp:posOffset>
            </wp:positionH>
            <wp:positionV relativeFrom="paragraph">
              <wp:posOffset>180975</wp:posOffset>
            </wp:positionV>
            <wp:extent cx="5105400" cy="2352675"/>
            <wp:effectExtent l="0" t="0" r="0" b="952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05400" cy="2352675"/>
                    </a:xfrm>
                    <a:prstGeom prst="rect">
                      <a:avLst/>
                    </a:prstGeom>
                    <a:noFill/>
                  </pic:spPr>
                </pic:pic>
              </a:graphicData>
            </a:graphic>
          </wp:anchor>
        </w:drawing>
      </w:r>
    </w:p>
    <w:p w:rsidR="00876732" w:rsidRPr="006059F0" w:rsidRDefault="00876732" w:rsidP="00876732">
      <w:pPr>
        <w:tabs>
          <w:tab w:val="left" w:pos="6495"/>
        </w:tabs>
        <w:ind w:firstLine="708"/>
        <w:jc w:val="both"/>
        <w:rPr>
          <w:rFonts w:ascii="Arial" w:hAnsi="Arial" w:cs="Arial"/>
          <w:sz w:val="16"/>
          <w:szCs w:val="16"/>
          <w:lang w:val="es-ES"/>
        </w:rPr>
      </w:pPr>
    </w:p>
    <w:p w:rsidR="00876732" w:rsidRPr="006059F0" w:rsidRDefault="00024DED" w:rsidP="00504E14">
      <w:pPr>
        <w:tabs>
          <w:tab w:val="left" w:pos="6495"/>
        </w:tabs>
        <w:ind w:firstLine="708"/>
        <w:jc w:val="center"/>
        <w:rPr>
          <w:rFonts w:ascii="Arial" w:hAnsi="Arial" w:cs="Arial"/>
          <w:sz w:val="16"/>
          <w:szCs w:val="16"/>
          <w:lang w:val="es-ES"/>
        </w:rPr>
      </w:pPr>
      <w:r>
        <w:rPr>
          <w:rFonts w:ascii="Arial" w:hAnsi="Arial" w:cs="Arial"/>
          <w:sz w:val="16"/>
          <w:szCs w:val="16"/>
          <w:lang w:val="es-ES"/>
        </w:rPr>
        <w:t>Figura 26</w:t>
      </w:r>
      <w:r w:rsidR="00285351" w:rsidRPr="006059F0">
        <w:rPr>
          <w:rFonts w:ascii="Arial" w:hAnsi="Arial" w:cs="Arial"/>
          <w:sz w:val="16"/>
          <w:szCs w:val="16"/>
          <w:lang w:val="es-ES"/>
        </w:rPr>
        <w:t>.</w:t>
      </w:r>
      <w:r w:rsidR="00876732" w:rsidRPr="006059F0">
        <w:rPr>
          <w:rFonts w:ascii="Arial" w:hAnsi="Arial" w:cs="Arial"/>
          <w:sz w:val="16"/>
          <w:szCs w:val="16"/>
          <w:lang w:val="es-ES"/>
        </w:rPr>
        <w:t xml:space="preserve">Ejercicios </w:t>
      </w:r>
      <w:r w:rsidR="00DF6A3F">
        <w:rPr>
          <w:rFonts w:ascii="Arial" w:hAnsi="Arial" w:cs="Arial"/>
          <w:sz w:val="16"/>
          <w:szCs w:val="16"/>
          <w:lang w:val="es-ES"/>
        </w:rPr>
        <w:t>del tema</w:t>
      </w:r>
      <w:r w:rsidR="00876732" w:rsidRPr="006059F0">
        <w:rPr>
          <w:rFonts w:ascii="Arial" w:hAnsi="Arial" w:cs="Arial"/>
          <w:sz w:val="16"/>
          <w:szCs w:val="16"/>
          <w:lang w:val="es-ES"/>
        </w:rPr>
        <w:t xml:space="preserve"> Teoremas sobre derivada.</w:t>
      </w:r>
    </w:p>
    <w:p w:rsidR="00876732" w:rsidRPr="00830F53" w:rsidRDefault="00876732" w:rsidP="00876732">
      <w:pPr>
        <w:tabs>
          <w:tab w:val="left" w:pos="6495"/>
        </w:tabs>
        <w:ind w:firstLine="708"/>
        <w:jc w:val="both"/>
        <w:rPr>
          <w:rFonts w:ascii="Arial" w:hAnsi="Arial" w:cs="Arial"/>
          <w:sz w:val="22"/>
          <w:szCs w:val="22"/>
          <w:lang w:val="es-ES"/>
        </w:rPr>
      </w:pPr>
    </w:p>
    <w:p w:rsidR="00DD6ACC" w:rsidRPr="00830F53" w:rsidRDefault="00876732" w:rsidP="00285351">
      <w:pPr>
        <w:tabs>
          <w:tab w:val="left" w:pos="6495"/>
        </w:tabs>
        <w:spacing w:line="360" w:lineRule="auto"/>
        <w:ind w:firstLine="708"/>
        <w:jc w:val="both"/>
        <w:rPr>
          <w:rFonts w:ascii="Arial" w:hAnsi="Arial" w:cs="Arial"/>
          <w:sz w:val="22"/>
          <w:szCs w:val="22"/>
          <w:lang w:val="es-ES"/>
        </w:rPr>
      </w:pPr>
      <w:r w:rsidRPr="00830F53">
        <w:rPr>
          <w:rFonts w:ascii="Arial" w:hAnsi="Arial" w:cs="Arial"/>
          <w:sz w:val="22"/>
          <w:szCs w:val="22"/>
          <w:lang w:val="es-ES"/>
        </w:rPr>
        <w:t>Se muestra una animación del problema descrito esperando el resultado del alumno, en caso de que el resultado sea incorrecto se muestra la s</w:t>
      </w:r>
      <w:r w:rsidR="00285351" w:rsidRPr="00830F53">
        <w:rPr>
          <w:rFonts w:ascii="Arial" w:hAnsi="Arial" w:cs="Arial"/>
          <w:sz w:val="22"/>
          <w:szCs w:val="22"/>
          <w:lang w:val="es-ES"/>
        </w:rPr>
        <w:t>olución</w:t>
      </w:r>
      <w:r w:rsidR="00DF6A3F">
        <w:rPr>
          <w:rFonts w:ascii="Arial" w:hAnsi="Arial" w:cs="Arial"/>
          <w:sz w:val="22"/>
          <w:szCs w:val="22"/>
          <w:lang w:val="es-ES"/>
        </w:rPr>
        <w:t>, como e</w:t>
      </w:r>
      <w:r w:rsidR="00285351" w:rsidRPr="00830F53">
        <w:rPr>
          <w:rFonts w:ascii="Arial" w:hAnsi="Arial" w:cs="Arial"/>
          <w:sz w:val="22"/>
          <w:szCs w:val="22"/>
          <w:lang w:val="es-ES"/>
        </w:rPr>
        <w:t xml:space="preserve">jemplo </w:t>
      </w:r>
      <w:r w:rsidR="00DF6A3F">
        <w:rPr>
          <w:rFonts w:ascii="Arial" w:hAnsi="Arial" w:cs="Arial"/>
          <w:sz w:val="22"/>
          <w:szCs w:val="22"/>
          <w:lang w:val="es-ES"/>
        </w:rPr>
        <w:t xml:space="preserve">se muestra </w:t>
      </w:r>
      <w:r w:rsidR="00024DED">
        <w:rPr>
          <w:rFonts w:ascii="Arial" w:hAnsi="Arial" w:cs="Arial"/>
          <w:sz w:val="22"/>
          <w:szCs w:val="22"/>
          <w:lang w:val="es-ES"/>
        </w:rPr>
        <w:t>la figura 27</w:t>
      </w:r>
      <w:r w:rsidR="00285351" w:rsidRPr="00830F53">
        <w:rPr>
          <w:rFonts w:ascii="Arial" w:hAnsi="Arial" w:cs="Arial"/>
          <w:sz w:val="22"/>
          <w:szCs w:val="22"/>
          <w:lang w:val="es-ES"/>
        </w:rPr>
        <w:t>.</w:t>
      </w:r>
    </w:p>
    <w:p w:rsidR="00DD6ACC" w:rsidRPr="00830F53" w:rsidRDefault="00DD6ACC">
      <w:pPr>
        <w:spacing w:after="160" w:line="259" w:lineRule="auto"/>
        <w:rPr>
          <w:rFonts w:ascii="Arial" w:hAnsi="Arial" w:cs="Arial"/>
          <w:sz w:val="22"/>
          <w:szCs w:val="22"/>
          <w:lang w:val="es-ES"/>
        </w:rPr>
      </w:pPr>
      <w:r w:rsidRPr="00830F53">
        <w:rPr>
          <w:rFonts w:ascii="Arial" w:hAnsi="Arial" w:cs="Arial"/>
          <w:sz w:val="22"/>
          <w:szCs w:val="22"/>
          <w:lang w:val="es-ES"/>
        </w:rPr>
        <w:lastRenderedPageBreak/>
        <w:br w:type="page"/>
      </w:r>
    </w:p>
    <w:p w:rsidR="00876732" w:rsidRPr="006059F0" w:rsidRDefault="00876732" w:rsidP="00285351">
      <w:pPr>
        <w:tabs>
          <w:tab w:val="left" w:pos="6495"/>
        </w:tabs>
        <w:spacing w:line="360" w:lineRule="auto"/>
        <w:ind w:firstLine="708"/>
        <w:jc w:val="both"/>
        <w:rPr>
          <w:rFonts w:ascii="Arial" w:hAnsi="Arial" w:cs="Arial"/>
          <w:sz w:val="16"/>
          <w:szCs w:val="16"/>
          <w:lang w:val="es-ES"/>
        </w:rPr>
      </w:pPr>
    </w:p>
    <w:p w:rsidR="00876732" w:rsidRPr="006059F0" w:rsidRDefault="00DD6ACC" w:rsidP="00876732">
      <w:pPr>
        <w:tabs>
          <w:tab w:val="left" w:pos="6495"/>
        </w:tabs>
        <w:ind w:firstLine="708"/>
        <w:jc w:val="both"/>
        <w:rPr>
          <w:rFonts w:ascii="Arial" w:hAnsi="Arial" w:cs="Arial"/>
          <w:sz w:val="16"/>
          <w:szCs w:val="16"/>
          <w:lang w:val="es-ES"/>
        </w:rPr>
      </w:pPr>
      <w:r w:rsidRPr="006059F0">
        <w:rPr>
          <w:rFonts w:ascii="Arial" w:hAnsi="Arial" w:cs="Arial"/>
          <w:noProof/>
          <w:color w:val="FF0000"/>
          <w:sz w:val="16"/>
          <w:szCs w:val="16"/>
          <w:lang w:eastAsia="es-MX"/>
        </w:rPr>
        <w:drawing>
          <wp:anchor distT="0" distB="0" distL="114300" distR="114300" simplePos="0" relativeHeight="251687936" behindDoc="0" locked="0" layoutInCell="1" allowOverlap="1">
            <wp:simplePos x="0" y="0"/>
            <wp:positionH relativeFrom="column">
              <wp:posOffset>0</wp:posOffset>
            </wp:positionH>
            <wp:positionV relativeFrom="line">
              <wp:posOffset>31750</wp:posOffset>
            </wp:positionV>
            <wp:extent cx="5400040" cy="239268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392680"/>
                    </a:xfrm>
                    <a:prstGeom prst="rect">
                      <a:avLst/>
                    </a:prstGeom>
                    <a:noFill/>
                    <a:ln>
                      <a:noFill/>
                    </a:ln>
                  </pic:spPr>
                </pic:pic>
              </a:graphicData>
            </a:graphic>
          </wp:anchor>
        </w:drawing>
      </w:r>
    </w:p>
    <w:p w:rsidR="00876732" w:rsidRPr="006059F0" w:rsidRDefault="00024DED" w:rsidP="00504E14">
      <w:pPr>
        <w:tabs>
          <w:tab w:val="left" w:pos="6495"/>
        </w:tabs>
        <w:spacing w:line="360" w:lineRule="auto"/>
        <w:ind w:firstLine="708"/>
        <w:jc w:val="center"/>
        <w:rPr>
          <w:rFonts w:ascii="Arial" w:hAnsi="Arial" w:cs="Arial"/>
          <w:sz w:val="16"/>
          <w:szCs w:val="16"/>
          <w:lang w:val="es-ES"/>
        </w:rPr>
      </w:pPr>
      <w:r>
        <w:rPr>
          <w:rFonts w:ascii="Arial" w:hAnsi="Arial" w:cs="Arial"/>
          <w:sz w:val="16"/>
          <w:szCs w:val="16"/>
          <w:lang w:val="es-ES"/>
        </w:rPr>
        <w:t>Figura 27</w:t>
      </w:r>
      <w:r w:rsidR="00876732" w:rsidRPr="006059F0">
        <w:rPr>
          <w:rFonts w:ascii="Arial" w:hAnsi="Arial" w:cs="Arial"/>
          <w:sz w:val="16"/>
          <w:szCs w:val="16"/>
          <w:lang w:val="es-ES"/>
        </w:rPr>
        <w:t xml:space="preserve">. Ejercicios </w:t>
      </w:r>
      <w:r w:rsidR="00C45EEE">
        <w:rPr>
          <w:rFonts w:ascii="Arial" w:hAnsi="Arial" w:cs="Arial"/>
          <w:sz w:val="16"/>
          <w:szCs w:val="16"/>
          <w:lang w:val="es-ES"/>
        </w:rPr>
        <w:t xml:space="preserve">de derivada </w:t>
      </w:r>
      <w:r w:rsidR="00876732" w:rsidRPr="006059F0">
        <w:rPr>
          <w:rFonts w:ascii="Arial" w:hAnsi="Arial" w:cs="Arial"/>
          <w:sz w:val="16"/>
          <w:szCs w:val="16"/>
          <w:lang w:val="es-ES"/>
        </w:rPr>
        <w:t>e</w:t>
      </w:r>
      <w:r w:rsidR="00C45EEE">
        <w:rPr>
          <w:rFonts w:ascii="Arial" w:hAnsi="Arial" w:cs="Arial"/>
          <w:sz w:val="16"/>
          <w:szCs w:val="16"/>
          <w:lang w:val="es-ES"/>
        </w:rPr>
        <w:t>n el tema de</w:t>
      </w:r>
      <w:r w:rsidR="00876732" w:rsidRPr="006059F0">
        <w:rPr>
          <w:rFonts w:ascii="Arial" w:hAnsi="Arial" w:cs="Arial"/>
          <w:sz w:val="16"/>
          <w:szCs w:val="16"/>
          <w:lang w:val="es-ES"/>
        </w:rPr>
        <w:t xml:space="preserve"> composición de funciones.</w:t>
      </w:r>
    </w:p>
    <w:p w:rsidR="00876732" w:rsidRPr="00830F53" w:rsidRDefault="00876732" w:rsidP="00876732">
      <w:pPr>
        <w:tabs>
          <w:tab w:val="left" w:pos="6495"/>
        </w:tabs>
        <w:ind w:firstLine="708"/>
        <w:jc w:val="both"/>
        <w:rPr>
          <w:rFonts w:ascii="Arial" w:hAnsi="Arial" w:cs="Arial"/>
          <w:sz w:val="22"/>
          <w:szCs w:val="22"/>
          <w:lang w:val="es-ES"/>
        </w:rPr>
      </w:pPr>
    </w:p>
    <w:p w:rsidR="00876732" w:rsidRPr="00830F53" w:rsidRDefault="00DF6A3F" w:rsidP="00DF6A3F">
      <w:pPr>
        <w:spacing w:after="160" w:line="360" w:lineRule="auto"/>
        <w:jc w:val="both"/>
        <w:rPr>
          <w:rFonts w:ascii="Arial" w:hAnsi="Arial" w:cs="Arial"/>
          <w:sz w:val="22"/>
          <w:szCs w:val="22"/>
          <w:lang w:val="es-ES"/>
        </w:rPr>
      </w:pPr>
      <w:r>
        <w:rPr>
          <w:rFonts w:ascii="Arial" w:hAnsi="Arial" w:cs="Arial"/>
          <w:sz w:val="22"/>
          <w:szCs w:val="22"/>
          <w:lang w:val="es-ES"/>
        </w:rPr>
        <w:t>En otro tipo de objeto auxiliar, como lo es el juego del tiro al blanco, s</w:t>
      </w:r>
      <w:r w:rsidR="00876732" w:rsidRPr="00830F53">
        <w:rPr>
          <w:rFonts w:ascii="Arial" w:hAnsi="Arial" w:cs="Arial"/>
          <w:sz w:val="22"/>
          <w:szCs w:val="22"/>
          <w:lang w:val="es-ES"/>
        </w:rPr>
        <w:t xml:space="preserve">e muestran posibles resultados de las derivadas, </w:t>
      </w:r>
      <w:r w:rsidR="00C45EEE" w:rsidRPr="00830F53">
        <w:rPr>
          <w:rFonts w:ascii="Arial" w:hAnsi="Arial" w:cs="Arial"/>
          <w:sz w:val="22"/>
          <w:szCs w:val="22"/>
          <w:lang w:val="es-ES"/>
        </w:rPr>
        <w:t xml:space="preserve">si </w:t>
      </w:r>
      <w:r w:rsidR="00876732" w:rsidRPr="00830F53">
        <w:rPr>
          <w:rFonts w:ascii="Arial" w:hAnsi="Arial" w:cs="Arial"/>
          <w:sz w:val="22"/>
          <w:szCs w:val="22"/>
          <w:lang w:val="es-ES"/>
        </w:rPr>
        <w:t>se dispara en el resultad</w:t>
      </w:r>
      <w:r w:rsidR="00C45EEE" w:rsidRPr="00830F53">
        <w:rPr>
          <w:rFonts w:ascii="Arial" w:hAnsi="Arial" w:cs="Arial"/>
          <w:sz w:val="22"/>
          <w:szCs w:val="22"/>
          <w:lang w:val="es-ES"/>
        </w:rPr>
        <w:t>o correcto, al final se mostrará</w:t>
      </w:r>
      <w:r w:rsidR="00876732" w:rsidRPr="00830F53">
        <w:rPr>
          <w:rFonts w:ascii="Arial" w:hAnsi="Arial" w:cs="Arial"/>
          <w:sz w:val="22"/>
          <w:szCs w:val="22"/>
          <w:lang w:val="es-ES"/>
        </w:rPr>
        <w:t>n los ac</w:t>
      </w:r>
      <w:r w:rsidR="00285351" w:rsidRPr="00830F53">
        <w:rPr>
          <w:rFonts w:ascii="Arial" w:hAnsi="Arial" w:cs="Arial"/>
          <w:sz w:val="22"/>
          <w:szCs w:val="22"/>
          <w:lang w:val="es-ES"/>
        </w:rPr>
        <w:t>iertos. Ejemplo</w:t>
      </w:r>
      <w:r>
        <w:rPr>
          <w:rFonts w:ascii="Arial" w:hAnsi="Arial" w:cs="Arial"/>
          <w:sz w:val="22"/>
          <w:szCs w:val="22"/>
          <w:lang w:val="es-ES"/>
        </w:rPr>
        <w:t xml:space="preserve"> de este tipo de objeto se muestra</w:t>
      </w:r>
      <w:r w:rsidR="00024DED">
        <w:rPr>
          <w:rFonts w:ascii="Arial" w:hAnsi="Arial" w:cs="Arial"/>
          <w:sz w:val="22"/>
          <w:szCs w:val="22"/>
          <w:lang w:val="es-ES"/>
        </w:rPr>
        <w:t xml:space="preserve"> en la figura 28</w:t>
      </w:r>
      <w:r w:rsidR="00876732" w:rsidRPr="00830F53">
        <w:rPr>
          <w:rFonts w:ascii="Arial" w:hAnsi="Arial" w:cs="Arial"/>
          <w:sz w:val="22"/>
          <w:szCs w:val="22"/>
          <w:lang w:val="es-ES"/>
        </w:rPr>
        <w:t>.</w:t>
      </w:r>
    </w:p>
    <w:p w:rsidR="00876732" w:rsidRPr="00830F53" w:rsidRDefault="00B611E2" w:rsidP="00876732">
      <w:pPr>
        <w:tabs>
          <w:tab w:val="left" w:pos="6495"/>
        </w:tabs>
        <w:ind w:firstLine="708"/>
        <w:jc w:val="both"/>
        <w:rPr>
          <w:rFonts w:ascii="Arial" w:hAnsi="Arial" w:cs="Arial"/>
          <w:sz w:val="22"/>
          <w:szCs w:val="22"/>
          <w:lang w:val="es-ES"/>
        </w:rPr>
      </w:pPr>
      <w:r w:rsidRPr="00830F53">
        <w:rPr>
          <w:rFonts w:ascii="Arial" w:hAnsi="Arial" w:cs="Arial"/>
          <w:noProof/>
          <w:color w:val="FF0000"/>
          <w:sz w:val="22"/>
          <w:szCs w:val="22"/>
          <w:lang w:eastAsia="es-MX"/>
        </w:rPr>
        <w:drawing>
          <wp:anchor distT="0" distB="0" distL="114300" distR="114300" simplePos="0" relativeHeight="251667968" behindDoc="0" locked="0" layoutInCell="1" allowOverlap="1">
            <wp:simplePos x="0" y="0"/>
            <wp:positionH relativeFrom="column">
              <wp:posOffset>1270</wp:posOffset>
            </wp:positionH>
            <wp:positionV relativeFrom="line">
              <wp:posOffset>200660</wp:posOffset>
            </wp:positionV>
            <wp:extent cx="5400040" cy="247777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477770"/>
                    </a:xfrm>
                    <a:prstGeom prst="rect">
                      <a:avLst/>
                    </a:prstGeom>
                    <a:noFill/>
                    <a:ln>
                      <a:noFill/>
                    </a:ln>
                  </pic:spPr>
                </pic:pic>
              </a:graphicData>
            </a:graphic>
          </wp:anchor>
        </w:drawing>
      </w:r>
    </w:p>
    <w:p w:rsidR="00B611E2" w:rsidRDefault="00B611E2" w:rsidP="00666527">
      <w:pPr>
        <w:tabs>
          <w:tab w:val="left" w:pos="6495"/>
        </w:tabs>
        <w:ind w:firstLine="708"/>
        <w:jc w:val="right"/>
        <w:rPr>
          <w:rFonts w:ascii="Arial" w:hAnsi="Arial" w:cs="Arial"/>
          <w:sz w:val="16"/>
          <w:szCs w:val="16"/>
          <w:lang w:val="es-ES"/>
        </w:rPr>
      </w:pPr>
    </w:p>
    <w:p w:rsidR="00876732" w:rsidRPr="006059F0" w:rsidRDefault="00DD6ACC" w:rsidP="00504E14">
      <w:pPr>
        <w:tabs>
          <w:tab w:val="left" w:pos="6495"/>
        </w:tabs>
        <w:ind w:firstLine="708"/>
        <w:jc w:val="center"/>
        <w:rPr>
          <w:rFonts w:ascii="Arial" w:hAnsi="Arial" w:cs="Arial"/>
          <w:sz w:val="16"/>
          <w:szCs w:val="16"/>
          <w:lang w:val="es-ES"/>
        </w:rPr>
      </w:pPr>
      <w:r>
        <w:rPr>
          <w:rFonts w:ascii="Arial" w:hAnsi="Arial" w:cs="Arial"/>
          <w:sz w:val="16"/>
          <w:szCs w:val="16"/>
          <w:lang w:val="es-ES"/>
        </w:rPr>
        <w:t>Figura 2</w:t>
      </w:r>
      <w:r w:rsidR="00024DED">
        <w:rPr>
          <w:rFonts w:ascii="Arial" w:hAnsi="Arial" w:cs="Arial"/>
          <w:sz w:val="16"/>
          <w:szCs w:val="16"/>
          <w:lang w:val="es-ES"/>
        </w:rPr>
        <w:t>8</w:t>
      </w:r>
      <w:r w:rsidR="00876732" w:rsidRPr="006059F0">
        <w:rPr>
          <w:rFonts w:ascii="Arial" w:hAnsi="Arial" w:cs="Arial"/>
          <w:sz w:val="16"/>
          <w:szCs w:val="16"/>
          <w:lang w:val="es-ES"/>
        </w:rPr>
        <w:t>. Ejercicio</w:t>
      </w:r>
      <w:r w:rsidR="00C45EEE">
        <w:rPr>
          <w:rFonts w:ascii="Arial" w:hAnsi="Arial" w:cs="Arial"/>
          <w:sz w:val="16"/>
          <w:szCs w:val="16"/>
          <w:lang w:val="es-ES"/>
        </w:rPr>
        <w:t>s de</w:t>
      </w:r>
      <w:r w:rsidR="00876732" w:rsidRPr="006059F0">
        <w:rPr>
          <w:rFonts w:ascii="Arial" w:hAnsi="Arial" w:cs="Arial"/>
          <w:sz w:val="16"/>
          <w:szCs w:val="16"/>
          <w:lang w:val="es-ES"/>
        </w:rPr>
        <w:t xml:space="preserve"> 6 </w:t>
      </w:r>
      <w:r w:rsidR="00C45EEE">
        <w:rPr>
          <w:rFonts w:ascii="Arial" w:hAnsi="Arial" w:cs="Arial"/>
          <w:sz w:val="16"/>
          <w:szCs w:val="16"/>
          <w:lang w:val="es-ES"/>
        </w:rPr>
        <w:t>d</w:t>
      </w:r>
      <w:r w:rsidR="00876732" w:rsidRPr="006059F0">
        <w:rPr>
          <w:rFonts w:ascii="Arial" w:hAnsi="Arial" w:cs="Arial"/>
          <w:sz w:val="16"/>
          <w:szCs w:val="16"/>
          <w:lang w:val="es-ES"/>
        </w:rPr>
        <w:t>erivadas de orden superior.</w:t>
      </w:r>
    </w:p>
    <w:p w:rsidR="00876732" w:rsidRPr="006059F0" w:rsidRDefault="00876732" w:rsidP="00876732">
      <w:pPr>
        <w:tabs>
          <w:tab w:val="left" w:pos="6495"/>
        </w:tabs>
        <w:ind w:firstLine="708"/>
        <w:jc w:val="both"/>
        <w:rPr>
          <w:rFonts w:ascii="Arial" w:hAnsi="Arial" w:cs="Arial"/>
          <w:sz w:val="16"/>
          <w:szCs w:val="16"/>
          <w:lang w:val="es-ES"/>
        </w:rPr>
      </w:pPr>
    </w:p>
    <w:p w:rsidR="00666527" w:rsidRDefault="00666527">
      <w:pPr>
        <w:spacing w:after="160" w:line="259" w:lineRule="auto"/>
        <w:rPr>
          <w:rFonts w:ascii="Arial" w:hAnsi="Arial" w:cs="Arial"/>
          <w:sz w:val="16"/>
          <w:szCs w:val="16"/>
          <w:lang w:val="es-ES"/>
        </w:rPr>
      </w:pPr>
      <w:r>
        <w:rPr>
          <w:rFonts w:ascii="Arial" w:hAnsi="Arial" w:cs="Arial"/>
          <w:sz w:val="16"/>
          <w:szCs w:val="16"/>
          <w:lang w:val="es-ES"/>
        </w:rPr>
        <w:br w:type="page"/>
      </w:r>
    </w:p>
    <w:p w:rsidR="00876732" w:rsidRPr="00830F53" w:rsidRDefault="00DF6A3F" w:rsidP="00285351">
      <w:pPr>
        <w:tabs>
          <w:tab w:val="left" w:pos="6495"/>
        </w:tabs>
        <w:spacing w:line="360" w:lineRule="auto"/>
        <w:ind w:firstLine="708"/>
        <w:jc w:val="both"/>
        <w:rPr>
          <w:rFonts w:ascii="Arial" w:hAnsi="Arial" w:cs="Arial"/>
          <w:sz w:val="22"/>
          <w:szCs w:val="22"/>
          <w:lang w:val="es-ES"/>
        </w:rPr>
      </w:pPr>
      <w:r>
        <w:rPr>
          <w:rFonts w:ascii="Arial" w:hAnsi="Arial" w:cs="Arial"/>
          <w:sz w:val="22"/>
          <w:szCs w:val="22"/>
          <w:lang w:val="es-ES"/>
        </w:rPr>
        <w:lastRenderedPageBreak/>
        <w:t xml:space="preserve">En el diseño de otro tipo de objeto auxiliar, se </w:t>
      </w:r>
      <w:r w:rsidR="00006270">
        <w:rPr>
          <w:rFonts w:ascii="Arial" w:hAnsi="Arial" w:cs="Arial"/>
          <w:sz w:val="22"/>
          <w:szCs w:val="22"/>
          <w:lang w:val="es-ES"/>
        </w:rPr>
        <w:t>recomienda el seguimiento de un mé</w:t>
      </w:r>
      <w:r>
        <w:rPr>
          <w:rFonts w:ascii="Arial" w:hAnsi="Arial" w:cs="Arial"/>
          <w:sz w:val="22"/>
          <w:szCs w:val="22"/>
          <w:lang w:val="es-ES"/>
        </w:rPr>
        <w:t>todo particular para el área de matemáticas. Por ello se diseñaron objetos en el que c</w:t>
      </w:r>
      <w:r w:rsidR="00876732" w:rsidRPr="00830F53">
        <w:rPr>
          <w:rFonts w:ascii="Arial" w:hAnsi="Arial" w:cs="Arial"/>
          <w:sz w:val="22"/>
          <w:szCs w:val="22"/>
          <w:lang w:val="es-ES"/>
        </w:rPr>
        <w:t xml:space="preserve">ada ejercicio </w:t>
      </w:r>
      <w:del w:id="532" w:author="Lanix_XP" w:date="2014-06-13T14:28:00Z">
        <w:r w:rsidR="00876732" w:rsidRPr="00830F53" w:rsidDel="00805757">
          <w:rPr>
            <w:rFonts w:ascii="Arial" w:hAnsi="Arial" w:cs="Arial"/>
            <w:sz w:val="22"/>
            <w:szCs w:val="22"/>
            <w:lang w:val="es-ES"/>
          </w:rPr>
          <w:delText xml:space="preserve">muestra </w:delText>
        </w:r>
      </w:del>
      <w:ins w:id="533" w:author="Lanix_XP" w:date="2014-06-13T14:28:00Z">
        <w:r w:rsidR="00805757">
          <w:rPr>
            <w:rFonts w:ascii="Arial" w:hAnsi="Arial" w:cs="Arial"/>
            <w:sz w:val="22"/>
            <w:szCs w:val="22"/>
            <w:lang w:val="es-ES"/>
          </w:rPr>
          <w:t>,mostrara</w:t>
        </w:r>
        <w:r w:rsidR="00805757" w:rsidRPr="00830F53">
          <w:rPr>
            <w:rFonts w:ascii="Arial" w:hAnsi="Arial" w:cs="Arial"/>
            <w:sz w:val="22"/>
            <w:szCs w:val="22"/>
            <w:lang w:val="es-ES"/>
          </w:rPr>
          <w:t xml:space="preserve"> </w:t>
        </w:r>
      </w:ins>
      <w:r w:rsidR="00876732" w:rsidRPr="00830F53">
        <w:rPr>
          <w:rFonts w:ascii="Arial" w:hAnsi="Arial" w:cs="Arial"/>
          <w:sz w:val="22"/>
          <w:szCs w:val="22"/>
          <w:lang w:val="es-ES"/>
        </w:rPr>
        <w:t xml:space="preserve">posibles cambios de variable: se </w:t>
      </w:r>
      <w:del w:id="534" w:author="Lanix_XP" w:date="2014-06-13T14:28:00Z">
        <w:r w:rsidR="00876732" w:rsidRPr="00830F53" w:rsidDel="00805757">
          <w:rPr>
            <w:rFonts w:ascii="Arial" w:hAnsi="Arial" w:cs="Arial"/>
            <w:sz w:val="22"/>
            <w:szCs w:val="22"/>
            <w:lang w:val="es-ES"/>
          </w:rPr>
          <w:delText xml:space="preserve">muestra </w:delText>
        </w:r>
      </w:del>
      <w:ins w:id="535" w:author="Lanix_XP" w:date="2014-06-13T14:28:00Z">
        <w:r w:rsidR="00805757">
          <w:rPr>
            <w:rFonts w:ascii="Arial" w:hAnsi="Arial" w:cs="Arial"/>
            <w:sz w:val="22"/>
            <w:szCs w:val="22"/>
            <w:lang w:val="es-ES"/>
          </w:rPr>
          <w:t>despliega</w:t>
        </w:r>
        <w:r w:rsidR="00805757" w:rsidRPr="00830F53">
          <w:rPr>
            <w:rFonts w:ascii="Arial" w:hAnsi="Arial" w:cs="Arial"/>
            <w:sz w:val="22"/>
            <w:szCs w:val="22"/>
            <w:lang w:val="es-ES"/>
          </w:rPr>
          <w:t xml:space="preserve"> </w:t>
        </w:r>
      </w:ins>
      <w:r w:rsidR="00876732" w:rsidRPr="00830F53">
        <w:rPr>
          <w:rFonts w:ascii="Arial" w:hAnsi="Arial" w:cs="Arial"/>
          <w:sz w:val="22"/>
          <w:szCs w:val="22"/>
          <w:lang w:val="es-ES"/>
        </w:rPr>
        <w:t>un mensaje en caso de que sea correcta o incorrecta la opción seleccionada</w:t>
      </w:r>
      <w:r w:rsidR="00285351" w:rsidRPr="00830F53">
        <w:rPr>
          <w:rFonts w:ascii="Arial" w:hAnsi="Arial" w:cs="Arial"/>
          <w:sz w:val="22"/>
          <w:szCs w:val="22"/>
          <w:lang w:val="es-ES"/>
        </w:rPr>
        <w:t xml:space="preserve">. </w:t>
      </w:r>
      <w:r>
        <w:rPr>
          <w:rFonts w:ascii="Arial" w:hAnsi="Arial" w:cs="Arial"/>
          <w:sz w:val="22"/>
          <w:szCs w:val="22"/>
          <w:lang w:val="es-ES"/>
        </w:rPr>
        <w:t>Como e</w:t>
      </w:r>
      <w:r w:rsidR="00285351" w:rsidRPr="00830F53">
        <w:rPr>
          <w:rFonts w:ascii="Arial" w:hAnsi="Arial" w:cs="Arial"/>
          <w:sz w:val="22"/>
          <w:szCs w:val="22"/>
          <w:lang w:val="es-ES"/>
        </w:rPr>
        <w:t xml:space="preserve">jemplo </w:t>
      </w:r>
      <w:r>
        <w:rPr>
          <w:rFonts w:ascii="Arial" w:hAnsi="Arial" w:cs="Arial"/>
          <w:sz w:val="22"/>
          <w:szCs w:val="22"/>
          <w:lang w:val="es-ES"/>
        </w:rPr>
        <w:t>de ello</w:t>
      </w:r>
      <w:r w:rsidR="00006270">
        <w:rPr>
          <w:rFonts w:ascii="Arial" w:hAnsi="Arial" w:cs="Arial"/>
          <w:sz w:val="22"/>
          <w:szCs w:val="22"/>
          <w:lang w:val="es-ES"/>
        </w:rPr>
        <w:t>,</w:t>
      </w:r>
      <w:r>
        <w:rPr>
          <w:rFonts w:ascii="Arial" w:hAnsi="Arial" w:cs="Arial"/>
          <w:sz w:val="22"/>
          <w:szCs w:val="22"/>
          <w:lang w:val="es-ES"/>
        </w:rPr>
        <w:t xml:space="preserve"> se incluye </w:t>
      </w:r>
      <w:r w:rsidR="00426341">
        <w:rPr>
          <w:rFonts w:ascii="Arial" w:hAnsi="Arial" w:cs="Arial"/>
          <w:sz w:val="22"/>
          <w:szCs w:val="22"/>
          <w:lang w:val="es-ES"/>
        </w:rPr>
        <w:t xml:space="preserve">esta metodología </w:t>
      </w:r>
      <w:r w:rsidR="00EF6BB4">
        <w:rPr>
          <w:rFonts w:ascii="Arial" w:hAnsi="Arial" w:cs="Arial"/>
          <w:sz w:val="22"/>
          <w:szCs w:val="22"/>
          <w:lang w:val="es-ES"/>
        </w:rPr>
        <w:t>en la figura 29</w:t>
      </w:r>
      <w:r w:rsidR="00285351" w:rsidRPr="00830F53">
        <w:rPr>
          <w:rFonts w:ascii="Arial" w:hAnsi="Arial" w:cs="Arial"/>
          <w:sz w:val="22"/>
          <w:szCs w:val="22"/>
          <w:lang w:val="es-ES"/>
        </w:rPr>
        <w:t>.</w:t>
      </w:r>
    </w:p>
    <w:p w:rsidR="001C0F0A" w:rsidRPr="00830F53" w:rsidRDefault="001C0F0A" w:rsidP="00876732">
      <w:pPr>
        <w:tabs>
          <w:tab w:val="left" w:pos="6495"/>
        </w:tabs>
        <w:ind w:firstLine="708"/>
        <w:jc w:val="both"/>
        <w:rPr>
          <w:rFonts w:ascii="Arial" w:hAnsi="Arial" w:cs="Arial"/>
          <w:sz w:val="22"/>
          <w:szCs w:val="22"/>
          <w:lang w:val="es-ES"/>
        </w:rPr>
      </w:pPr>
    </w:p>
    <w:p w:rsidR="001C0F0A" w:rsidRPr="00830F53" w:rsidRDefault="001C0F0A" w:rsidP="00876732">
      <w:pPr>
        <w:tabs>
          <w:tab w:val="left" w:pos="6495"/>
        </w:tabs>
        <w:ind w:firstLine="708"/>
        <w:jc w:val="both"/>
        <w:rPr>
          <w:rFonts w:ascii="Arial" w:hAnsi="Arial" w:cs="Arial"/>
          <w:sz w:val="22"/>
          <w:szCs w:val="22"/>
          <w:lang w:val="es-ES"/>
        </w:rPr>
      </w:pPr>
      <w:r w:rsidRPr="00830F53">
        <w:rPr>
          <w:noProof/>
          <w:sz w:val="22"/>
          <w:szCs w:val="22"/>
          <w:lang w:eastAsia="es-MX"/>
        </w:rPr>
        <w:drawing>
          <wp:anchor distT="0" distB="0" distL="114300" distR="114300" simplePos="0" relativeHeight="251668992" behindDoc="1" locked="0" layoutInCell="1" allowOverlap="1">
            <wp:simplePos x="0" y="0"/>
            <wp:positionH relativeFrom="column">
              <wp:posOffset>0</wp:posOffset>
            </wp:positionH>
            <wp:positionV relativeFrom="paragraph">
              <wp:posOffset>180340</wp:posOffset>
            </wp:positionV>
            <wp:extent cx="5788660" cy="2809875"/>
            <wp:effectExtent l="0" t="0" r="2540" b="952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8660" cy="2809875"/>
                    </a:xfrm>
                    <a:prstGeom prst="rect">
                      <a:avLst/>
                    </a:prstGeom>
                    <a:noFill/>
                  </pic:spPr>
                </pic:pic>
              </a:graphicData>
            </a:graphic>
          </wp:anchor>
        </w:drawing>
      </w:r>
    </w:p>
    <w:p w:rsidR="00876732" w:rsidRPr="006059F0" w:rsidRDefault="00EF6BB4" w:rsidP="00504E14">
      <w:pPr>
        <w:tabs>
          <w:tab w:val="left" w:pos="6495"/>
        </w:tabs>
        <w:ind w:firstLine="708"/>
        <w:jc w:val="center"/>
        <w:rPr>
          <w:rFonts w:ascii="Arial" w:hAnsi="Arial" w:cs="Arial"/>
          <w:sz w:val="16"/>
          <w:szCs w:val="16"/>
          <w:lang w:val="es-ES"/>
        </w:rPr>
      </w:pPr>
      <w:r>
        <w:rPr>
          <w:rFonts w:ascii="Arial" w:hAnsi="Arial" w:cs="Arial"/>
          <w:sz w:val="16"/>
          <w:szCs w:val="16"/>
          <w:lang w:val="es-ES"/>
        </w:rPr>
        <w:t>Figura 29</w:t>
      </w:r>
      <w:r w:rsidR="001C0F0A" w:rsidRPr="006059F0">
        <w:rPr>
          <w:rFonts w:ascii="Arial" w:hAnsi="Arial" w:cs="Arial"/>
          <w:sz w:val="16"/>
          <w:szCs w:val="16"/>
          <w:lang w:val="es-ES"/>
        </w:rPr>
        <w:t>, Ejercicio 9 Integración por cambio de variable.</w:t>
      </w:r>
    </w:p>
    <w:p w:rsidR="001C0F0A" w:rsidRPr="00830F53" w:rsidRDefault="001C0F0A" w:rsidP="00876732">
      <w:pPr>
        <w:tabs>
          <w:tab w:val="left" w:pos="6495"/>
        </w:tabs>
        <w:ind w:firstLine="708"/>
        <w:jc w:val="both"/>
        <w:rPr>
          <w:rFonts w:ascii="Arial" w:hAnsi="Arial" w:cs="Arial"/>
          <w:sz w:val="22"/>
          <w:szCs w:val="22"/>
          <w:lang w:val="es-ES"/>
        </w:rPr>
      </w:pPr>
    </w:p>
    <w:p w:rsidR="001C0F0A" w:rsidRPr="00830F53" w:rsidRDefault="001C0F0A" w:rsidP="00876732">
      <w:pPr>
        <w:tabs>
          <w:tab w:val="left" w:pos="6495"/>
        </w:tabs>
        <w:ind w:firstLine="708"/>
        <w:jc w:val="both"/>
        <w:rPr>
          <w:rFonts w:ascii="Arial" w:hAnsi="Arial" w:cs="Arial"/>
          <w:sz w:val="22"/>
          <w:szCs w:val="22"/>
          <w:lang w:val="es-ES"/>
        </w:rPr>
      </w:pPr>
    </w:p>
    <w:p w:rsidR="001C0F0A" w:rsidRPr="00830F53" w:rsidRDefault="001C0F0A" w:rsidP="00285351">
      <w:pPr>
        <w:tabs>
          <w:tab w:val="left" w:pos="6495"/>
        </w:tabs>
        <w:spacing w:line="360" w:lineRule="auto"/>
        <w:ind w:firstLine="708"/>
        <w:jc w:val="both"/>
        <w:rPr>
          <w:rFonts w:ascii="Arial" w:hAnsi="Arial" w:cs="Arial"/>
          <w:sz w:val="22"/>
          <w:szCs w:val="22"/>
          <w:lang w:val="es-ES"/>
        </w:rPr>
      </w:pPr>
      <w:r w:rsidRPr="00830F53">
        <w:rPr>
          <w:rFonts w:ascii="Arial" w:hAnsi="Arial" w:cs="Arial"/>
          <w:sz w:val="22"/>
          <w:szCs w:val="22"/>
          <w:lang w:val="es-ES"/>
        </w:rPr>
        <w:t>Se muestra el procedimiento de 5 integrales, dando oportunidad al estudiante de resolver el ejercicio y</w:t>
      </w:r>
      <w:r w:rsidR="00006270">
        <w:rPr>
          <w:rFonts w:ascii="Arial" w:hAnsi="Arial" w:cs="Arial"/>
          <w:sz w:val="22"/>
          <w:szCs w:val="22"/>
          <w:lang w:val="es-ES"/>
        </w:rPr>
        <w:t xml:space="preserve"> comparar resultados, como se observa en la f</w:t>
      </w:r>
      <w:r w:rsidR="00EF6BB4">
        <w:rPr>
          <w:rFonts w:ascii="Arial" w:hAnsi="Arial" w:cs="Arial"/>
          <w:sz w:val="22"/>
          <w:szCs w:val="22"/>
          <w:lang w:val="es-ES"/>
        </w:rPr>
        <w:t>igura 30</w:t>
      </w:r>
      <w:r w:rsidR="00285351" w:rsidRPr="00830F53">
        <w:rPr>
          <w:rFonts w:ascii="Arial" w:hAnsi="Arial" w:cs="Arial"/>
          <w:sz w:val="22"/>
          <w:szCs w:val="22"/>
          <w:lang w:val="es-ES"/>
        </w:rPr>
        <w:t>.</w:t>
      </w:r>
    </w:p>
    <w:p w:rsidR="001C0F0A" w:rsidRPr="00830F53" w:rsidRDefault="001C0F0A" w:rsidP="00876732">
      <w:pPr>
        <w:tabs>
          <w:tab w:val="left" w:pos="6495"/>
        </w:tabs>
        <w:ind w:firstLine="708"/>
        <w:jc w:val="both"/>
        <w:rPr>
          <w:rFonts w:ascii="Arial" w:hAnsi="Arial" w:cs="Arial"/>
          <w:sz w:val="22"/>
          <w:szCs w:val="22"/>
          <w:lang w:val="es-ES"/>
        </w:rPr>
      </w:pPr>
    </w:p>
    <w:p w:rsidR="001C0F0A" w:rsidRPr="00830F53" w:rsidRDefault="001C0F0A" w:rsidP="00876732">
      <w:pPr>
        <w:tabs>
          <w:tab w:val="left" w:pos="6495"/>
        </w:tabs>
        <w:ind w:firstLine="708"/>
        <w:jc w:val="both"/>
        <w:rPr>
          <w:rFonts w:ascii="Arial" w:hAnsi="Arial" w:cs="Arial"/>
          <w:sz w:val="22"/>
          <w:szCs w:val="22"/>
          <w:lang w:val="es-ES"/>
        </w:rPr>
      </w:pPr>
      <w:r w:rsidRPr="00830F53">
        <w:rPr>
          <w:rFonts w:ascii="Arial" w:hAnsi="Arial" w:cs="Arial"/>
          <w:noProof/>
          <w:color w:val="FF0000"/>
          <w:sz w:val="22"/>
          <w:szCs w:val="22"/>
          <w:lang w:eastAsia="es-MX"/>
        </w:rPr>
        <w:drawing>
          <wp:anchor distT="0" distB="0" distL="114300" distR="114300" simplePos="0" relativeHeight="251670016" behindDoc="0" locked="0" layoutInCell="1" allowOverlap="1">
            <wp:simplePos x="0" y="0"/>
            <wp:positionH relativeFrom="column">
              <wp:posOffset>0</wp:posOffset>
            </wp:positionH>
            <wp:positionV relativeFrom="line">
              <wp:posOffset>170815</wp:posOffset>
            </wp:positionV>
            <wp:extent cx="5400040" cy="2367915"/>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368277"/>
                    </a:xfrm>
                    <a:prstGeom prst="rect">
                      <a:avLst/>
                    </a:prstGeom>
                    <a:noFill/>
                    <a:ln>
                      <a:noFill/>
                    </a:ln>
                  </pic:spPr>
                </pic:pic>
              </a:graphicData>
            </a:graphic>
          </wp:anchor>
        </w:drawing>
      </w:r>
    </w:p>
    <w:p w:rsidR="001C0F0A" w:rsidRPr="006059F0" w:rsidRDefault="00EF6BB4" w:rsidP="00504E14">
      <w:pPr>
        <w:tabs>
          <w:tab w:val="left" w:pos="6495"/>
        </w:tabs>
        <w:ind w:firstLine="708"/>
        <w:jc w:val="center"/>
        <w:rPr>
          <w:rFonts w:ascii="Arial" w:hAnsi="Arial" w:cs="Arial"/>
          <w:sz w:val="16"/>
          <w:szCs w:val="16"/>
          <w:lang w:val="es-ES"/>
        </w:rPr>
      </w:pPr>
      <w:r>
        <w:rPr>
          <w:rFonts w:ascii="Arial" w:hAnsi="Arial" w:cs="Arial"/>
          <w:sz w:val="16"/>
          <w:szCs w:val="16"/>
          <w:lang w:val="es-ES"/>
        </w:rPr>
        <w:t>Figura 30</w:t>
      </w:r>
      <w:r w:rsidR="001C0F0A" w:rsidRPr="006059F0">
        <w:rPr>
          <w:rFonts w:ascii="Arial" w:hAnsi="Arial" w:cs="Arial"/>
          <w:sz w:val="16"/>
          <w:szCs w:val="16"/>
          <w:lang w:val="es-ES"/>
        </w:rPr>
        <w:t>. Ejercicio 10 Integración por partes.</w:t>
      </w:r>
    </w:p>
    <w:p w:rsidR="001C0F0A" w:rsidRDefault="001C0F0A" w:rsidP="00876732">
      <w:pPr>
        <w:tabs>
          <w:tab w:val="left" w:pos="6495"/>
        </w:tabs>
        <w:ind w:firstLine="708"/>
        <w:jc w:val="both"/>
        <w:rPr>
          <w:rFonts w:ascii="Arial" w:hAnsi="Arial" w:cs="Arial"/>
          <w:sz w:val="16"/>
          <w:szCs w:val="16"/>
          <w:lang w:val="es-ES"/>
        </w:rPr>
      </w:pPr>
    </w:p>
    <w:p w:rsidR="00666527" w:rsidRPr="006059F0" w:rsidRDefault="00666527" w:rsidP="00666527">
      <w:pPr>
        <w:spacing w:after="160" w:line="259" w:lineRule="auto"/>
        <w:rPr>
          <w:rFonts w:ascii="Arial" w:hAnsi="Arial" w:cs="Arial"/>
          <w:sz w:val="16"/>
          <w:szCs w:val="16"/>
          <w:lang w:val="es-ES"/>
        </w:rPr>
      </w:pPr>
      <w:r>
        <w:rPr>
          <w:rFonts w:ascii="Arial" w:hAnsi="Arial" w:cs="Arial"/>
          <w:sz w:val="16"/>
          <w:szCs w:val="16"/>
          <w:lang w:val="es-ES"/>
        </w:rPr>
        <w:br w:type="page"/>
      </w:r>
    </w:p>
    <w:p w:rsidR="001C0F0A" w:rsidRPr="00830F53" w:rsidRDefault="001C0F0A" w:rsidP="00285351">
      <w:pPr>
        <w:tabs>
          <w:tab w:val="left" w:pos="6495"/>
        </w:tabs>
        <w:spacing w:line="360" w:lineRule="auto"/>
        <w:ind w:firstLine="708"/>
        <w:jc w:val="both"/>
        <w:rPr>
          <w:rFonts w:ascii="Arial" w:hAnsi="Arial" w:cs="Arial"/>
          <w:sz w:val="22"/>
          <w:szCs w:val="22"/>
          <w:lang w:val="es-ES"/>
        </w:rPr>
      </w:pPr>
      <w:r w:rsidRPr="00830F53">
        <w:rPr>
          <w:rFonts w:ascii="Arial" w:hAnsi="Arial" w:cs="Arial"/>
          <w:sz w:val="22"/>
          <w:szCs w:val="22"/>
          <w:lang w:val="es-ES"/>
        </w:rPr>
        <w:lastRenderedPageBreak/>
        <w:t>Se muestra</w:t>
      </w:r>
      <w:r w:rsidR="00C82E24" w:rsidRPr="00830F53">
        <w:rPr>
          <w:rFonts w:ascii="Arial" w:hAnsi="Arial" w:cs="Arial"/>
          <w:sz w:val="22"/>
          <w:szCs w:val="22"/>
          <w:lang w:val="es-ES"/>
        </w:rPr>
        <w:t xml:space="preserve"> el procedimiento de 5 integrales por el mét</w:t>
      </w:r>
      <w:r w:rsidR="00140EDA">
        <w:rPr>
          <w:rFonts w:ascii="Arial" w:hAnsi="Arial" w:cs="Arial"/>
          <w:sz w:val="22"/>
          <w:szCs w:val="22"/>
          <w:lang w:val="es-ES"/>
        </w:rPr>
        <w:t xml:space="preserve">odo de funciones racionales. </w:t>
      </w:r>
      <w:r w:rsidR="00006270">
        <w:rPr>
          <w:rFonts w:ascii="Arial" w:hAnsi="Arial" w:cs="Arial"/>
          <w:sz w:val="22"/>
          <w:szCs w:val="22"/>
          <w:lang w:val="es-ES"/>
        </w:rPr>
        <w:t>Esto se aprecia en la f</w:t>
      </w:r>
      <w:r w:rsidR="003302F9">
        <w:rPr>
          <w:rFonts w:ascii="Arial" w:hAnsi="Arial" w:cs="Arial"/>
          <w:sz w:val="22"/>
          <w:szCs w:val="22"/>
          <w:lang w:val="es-ES"/>
        </w:rPr>
        <w:t>igura 31</w:t>
      </w:r>
      <w:r w:rsidR="00285351" w:rsidRPr="00830F53">
        <w:rPr>
          <w:rFonts w:ascii="Arial" w:hAnsi="Arial" w:cs="Arial"/>
          <w:sz w:val="22"/>
          <w:szCs w:val="22"/>
          <w:lang w:val="es-ES"/>
        </w:rPr>
        <w:t>.</w:t>
      </w:r>
    </w:p>
    <w:p w:rsidR="00C82E24" w:rsidRPr="00830F53" w:rsidRDefault="00C82E24" w:rsidP="00876732">
      <w:pPr>
        <w:tabs>
          <w:tab w:val="left" w:pos="6495"/>
        </w:tabs>
        <w:ind w:firstLine="708"/>
        <w:jc w:val="both"/>
        <w:rPr>
          <w:rFonts w:ascii="Arial" w:hAnsi="Arial" w:cs="Arial"/>
          <w:sz w:val="22"/>
          <w:szCs w:val="22"/>
          <w:lang w:val="es-ES"/>
        </w:rPr>
      </w:pPr>
    </w:p>
    <w:p w:rsidR="00C82E24" w:rsidRPr="00830F53" w:rsidRDefault="00C82E24" w:rsidP="00876732">
      <w:pPr>
        <w:tabs>
          <w:tab w:val="left" w:pos="6495"/>
        </w:tabs>
        <w:ind w:firstLine="708"/>
        <w:jc w:val="both"/>
        <w:rPr>
          <w:rFonts w:ascii="Arial" w:hAnsi="Arial" w:cs="Arial"/>
          <w:sz w:val="22"/>
          <w:szCs w:val="22"/>
          <w:lang w:val="es-ES"/>
        </w:rPr>
      </w:pPr>
      <w:r w:rsidRPr="00830F53">
        <w:rPr>
          <w:rFonts w:ascii="Arial" w:hAnsi="Arial" w:cs="Arial"/>
          <w:noProof/>
          <w:color w:val="FF0000"/>
          <w:sz w:val="22"/>
          <w:szCs w:val="22"/>
          <w:lang w:eastAsia="es-MX"/>
        </w:rPr>
        <w:drawing>
          <wp:anchor distT="0" distB="0" distL="114300" distR="114300" simplePos="0" relativeHeight="251671040" behindDoc="0" locked="0" layoutInCell="1" allowOverlap="1">
            <wp:simplePos x="0" y="0"/>
            <wp:positionH relativeFrom="column">
              <wp:posOffset>0</wp:posOffset>
            </wp:positionH>
            <wp:positionV relativeFrom="line">
              <wp:posOffset>170815</wp:posOffset>
            </wp:positionV>
            <wp:extent cx="5400040" cy="2588260"/>
            <wp:effectExtent l="0" t="0" r="0" b="254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40" cy="2588817"/>
                    </a:xfrm>
                    <a:prstGeom prst="rect">
                      <a:avLst/>
                    </a:prstGeom>
                    <a:noFill/>
                    <a:ln>
                      <a:noFill/>
                    </a:ln>
                  </pic:spPr>
                </pic:pic>
              </a:graphicData>
            </a:graphic>
          </wp:anchor>
        </w:drawing>
      </w:r>
    </w:p>
    <w:p w:rsidR="00B611E2" w:rsidRDefault="00B611E2" w:rsidP="00666527">
      <w:pPr>
        <w:tabs>
          <w:tab w:val="left" w:pos="6495"/>
        </w:tabs>
        <w:ind w:firstLine="708"/>
        <w:jc w:val="right"/>
        <w:rPr>
          <w:rFonts w:ascii="Arial" w:hAnsi="Arial" w:cs="Arial"/>
          <w:sz w:val="16"/>
          <w:szCs w:val="16"/>
          <w:lang w:val="es-ES"/>
        </w:rPr>
      </w:pPr>
    </w:p>
    <w:p w:rsidR="001C0F0A" w:rsidRPr="006059F0" w:rsidRDefault="003302F9" w:rsidP="00504E14">
      <w:pPr>
        <w:tabs>
          <w:tab w:val="left" w:pos="6495"/>
        </w:tabs>
        <w:ind w:firstLine="708"/>
        <w:jc w:val="center"/>
        <w:rPr>
          <w:rFonts w:ascii="Arial" w:hAnsi="Arial" w:cs="Arial"/>
          <w:sz w:val="16"/>
          <w:szCs w:val="16"/>
          <w:lang w:val="es-ES"/>
        </w:rPr>
      </w:pPr>
      <w:r>
        <w:rPr>
          <w:rFonts w:ascii="Arial" w:hAnsi="Arial" w:cs="Arial"/>
          <w:sz w:val="16"/>
          <w:szCs w:val="16"/>
          <w:lang w:val="es-ES"/>
        </w:rPr>
        <w:t>Figura 31</w:t>
      </w:r>
      <w:r w:rsidR="00C82E24" w:rsidRPr="006059F0">
        <w:rPr>
          <w:rFonts w:ascii="Arial" w:hAnsi="Arial" w:cs="Arial"/>
          <w:sz w:val="16"/>
          <w:szCs w:val="16"/>
          <w:lang w:val="es-ES"/>
        </w:rPr>
        <w:t>. Ejercicio 11 Integración de funciones racionales.</w:t>
      </w:r>
    </w:p>
    <w:p w:rsidR="00876732" w:rsidRPr="006059F0" w:rsidRDefault="00876732" w:rsidP="00876732">
      <w:pPr>
        <w:tabs>
          <w:tab w:val="left" w:pos="6495"/>
        </w:tabs>
        <w:ind w:firstLine="708"/>
        <w:jc w:val="both"/>
        <w:rPr>
          <w:rFonts w:ascii="Arial" w:hAnsi="Arial" w:cs="Arial"/>
          <w:sz w:val="16"/>
          <w:szCs w:val="16"/>
          <w:lang w:val="es-ES"/>
        </w:rPr>
      </w:pPr>
    </w:p>
    <w:p w:rsidR="004D101B" w:rsidRDefault="004D101B" w:rsidP="009E2662">
      <w:pPr>
        <w:pStyle w:val="Ttulo2"/>
        <w:rPr>
          <w:rFonts w:ascii="Arial" w:hAnsi="Arial" w:cs="Arial"/>
          <w:i/>
          <w:color w:val="auto"/>
          <w:sz w:val="24"/>
          <w:szCs w:val="24"/>
        </w:rPr>
      </w:pPr>
      <w:bookmarkStart w:id="536" w:name="_Toc389243591"/>
      <w:r w:rsidRPr="00830F53">
        <w:rPr>
          <w:rFonts w:ascii="Arial" w:hAnsi="Arial" w:cs="Arial"/>
          <w:i/>
          <w:color w:val="auto"/>
          <w:sz w:val="24"/>
          <w:szCs w:val="24"/>
        </w:rPr>
        <w:t>Resultados</w:t>
      </w:r>
      <w:r w:rsidR="00666527" w:rsidRPr="00830F53">
        <w:rPr>
          <w:rFonts w:ascii="Arial" w:hAnsi="Arial" w:cs="Arial"/>
          <w:i/>
          <w:color w:val="auto"/>
          <w:sz w:val="24"/>
          <w:szCs w:val="24"/>
        </w:rPr>
        <w:t>:</w:t>
      </w:r>
      <w:bookmarkEnd w:id="536"/>
    </w:p>
    <w:p w:rsidR="00006270" w:rsidRPr="00006270" w:rsidRDefault="00006270" w:rsidP="00006270"/>
    <w:p w:rsidR="004E7AF0" w:rsidRPr="00830F53" w:rsidRDefault="004D101B" w:rsidP="00285351">
      <w:pPr>
        <w:spacing w:line="360" w:lineRule="auto"/>
        <w:jc w:val="both"/>
        <w:rPr>
          <w:rFonts w:ascii="Arial" w:hAnsi="Arial" w:cs="Arial"/>
          <w:sz w:val="22"/>
          <w:szCs w:val="22"/>
          <w:lang w:val="es-ES"/>
        </w:rPr>
      </w:pPr>
      <w:r w:rsidRPr="00830F53">
        <w:rPr>
          <w:rFonts w:ascii="Arial" w:hAnsi="Arial" w:cs="Arial"/>
          <w:sz w:val="22"/>
          <w:szCs w:val="22"/>
          <w:lang w:val="es-ES"/>
        </w:rPr>
        <w:tab/>
        <w:t>Para el diseño</w:t>
      </w:r>
      <w:r w:rsidR="007865FC" w:rsidRPr="00830F53">
        <w:rPr>
          <w:rFonts w:ascii="Arial" w:hAnsi="Arial" w:cs="Arial"/>
          <w:sz w:val="22"/>
          <w:szCs w:val="22"/>
          <w:lang w:val="es-ES"/>
        </w:rPr>
        <w:t xml:space="preserve"> de cada uno de los objetivos auxiliares fue necesario:</w:t>
      </w:r>
    </w:p>
    <w:p w:rsidR="007865FC" w:rsidRPr="00830F53" w:rsidRDefault="007865FC" w:rsidP="00285351">
      <w:pPr>
        <w:pStyle w:val="Prrafodelista"/>
        <w:numPr>
          <w:ilvl w:val="0"/>
          <w:numId w:val="3"/>
        </w:numPr>
        <w:spacing w:line="360" w:lineRule="auto"/>
        <w:jc w:val="both"/>
        <w:rPr>
          <w:rFonts w:ascii="Arial" w:hAnsi="Arial" w:cs="Arial"/>
          <w:sz w:val="22"/>
          <w:szCs w:val="22"/>
          <w:lang w:val="es-ES"/>
        </w:rPr>
      </w:pPr>
      <w:r w:rsidRPr="00830F53">
        <w:rPr>
          <w:rFonts w:ascii="Arial" w:hAnsi="Arial" w:cs="Arial"/>
          <w:sz w:val="22"/>
          <w:szCs w:val="22"/>
          <w:lang w:val="es-ES"/>
        </w:rPr>
        <w:t xml:space="preserve">Identificar el propósito </w:t>
      </w:r>
      <w:r w:rsidR="002B1BF7" w:rsidRPr="00830F53">
        <w:rPr>
          <w:rFonts w:ascii="Arial" w:hAnsi="Arial" w:cs="Arial"/>
          <w:sz w:val="22"/>
          <w:szCs w:val="22"/>
          <w:lang w:val="es-ES"/>
        </w:rPr>
        <w:t>de los recursos</w:t>
      </w:r>
      <w:r w:rsidRPr="00830F53">
        <w:rPr>
          <w:rFonts w:ascii="Arial" w:hAnsi="Arial" w:cs="Arial"/>
          <w:sz w:val="22"/>
          <w:szCs w:val="22"/>
          <w:lang w:val="es-ES"/>
        </w:rPr>
        <w:t>.</w:t>
      </w:r>
    </w:p>
    <w:p w:rsidR="007865FC" w:rsidRPr="00830F53" w:rsidRDefault="007865FC" w:rsidP="00285351">
      <w:pPr>
        <w:pStyle w:val="Prrafodelista"/>
        <w:numPr>
          <w:ilvl w:val="0"/>
          <w:numId w:val="3"/>
        </w:numPr>
        <w:spacing w:line="360" w:lineRule="auto"/>
        <w:jc w:val="both"/>
        <w:rPr>
          <w:rFonts w:ascii="Arial" w:hAnsi="Arial" w:cs="Arial"/>
          <w:sz w:val="22"/>
          <w:szCs w:val="22"/>
          <w:lang w:val="es-ES"/>
        </w:rPr>
      </w:pPr>
      <w:r w:rsidRPr="00830F53">
        <w:rPr>
          <w:rFonts w:ascii="Arial" w:hAnsi="Arial" w:cs="Arial"/>
          <w:sz w:val="22"/>
          <w:szCs w:val="22"/>
          <w:lang w:val="es-ES"/>
        </w:rPr>
        <w:t>Desarrollar el contenido del curso.</w:t>
      </w:r>
    </w:p>
    <w:p w:rsidR="007865FC" w:rsidRPr="00830F53" w:rsidRDefault="007865FC" w:rsidP="00285351">
      <w:pPr>
        <w:pStyle w:val="Prrafodelista"/>
        <w:numPr>
          <w:ilvl w:val="0"/>
          <w:numId w:val="3"/>
        </w:numPr>
        <w:spacing w:line="360" w:lineRule="auto"/>
        <w:jc w:val="both"/>
        <w:rPr>
          <w:rFonts w:ascii="Arial" w:hAnsi="Arial" w:cs="Arial"/>
          <w:sz w:val="22"/>
          <w:szCs w:val="22"/>
          <w:lang w:val="es-ES"/>
        </w:rPr>
      </w:pPr>
      <w:r w:rsidRPr="00830F53">
        <w:rPr>
          <w:rFonts w:ascii="Arial" w:hAnsi="Arial" w:cs="Arial"/>
          <w:sz w:val="22"/>
          <w:szCs w:val="22"/>
          <w:lang w:val="es-ES"/>
        </w:rPr>
        <w:t>Elegir la tecnología en la que se desarrollara.</w:t>
      </w:r>
    </w:p>
    <w:p w:rsidR="007865FC" w:rsidRPr="00830F53" w:rsidRDefault="007865FC" w:rsidP="00285351">
      <w:pPr>
        <w:pStyle w:val="Prrafodelista"/>
        <w:numPr>
          <w:ilvl w:val="0"/>
          <w:numId w:val="3"/>
        </w:numPr>
        <w:spacing w:line="360" w:lineRule="auto"/>
        <w:jc w:val="both"/>
        <w:rPr>
          <w:rFonts w:ascii="Arial" w:hAnsi="Arial" w:cs="Arial"/>
          <w:sz w:val="22"/>
          <w:szCs w:val="22"/>
          <w:lang w:val="es-ES"/>
        </w:rPr>
      </w:pPr>
      <w:r w:rsidRPr="00830F53">
        <w:rPr>
          <w:rFonts w:ascii="Arial" w:hAnsi="Arial" w:cs="Arial"/>
          <w:sz w:val="22"/>
          <w:szCs w:val="22"/>
          <w:lang w:val="es-ES"/>
        </w:rPr>
        <w:t>Desarrollar el objetivo de aprendizaje bajo la consideración de los estándares.</w:t>
      </w:r>
    </w:p>
    <w:p w:rsidR="007865FC" w:rsidRPr="00830F53" w:rsidRDefault="007865FC" w:rsidP="00285351">
      <w:pPr>
        <w:pStyle w:val="Prrafodelista"/>
        <w:numPr>
          <w:ilvl w:val="0"/>
          <w:numId w:val="3"/>
        </w:numPr>
        <w:spacing w:line="360" w:lineRule="auto"/>
        <w:jc w:val="both"/>
        <w:rPr>
          <w:rFonts w:ascii="Arial" w:hAnsi="Arial" w:cs="Arial"/>
          <w:sz w:val="22"/>
          <w:szCs w:val="22"/>
          <w:lang w:val="es-ES"/>
        </w:rPr>
      </w:pPr>
      <w:r w:rsidRPr="00830F53">
        <w:rPr>
          <w:rFonts w:ascii="Arial" w:hAnsi="Arial" w:cs="Arial"/>
          <w:sz w:val="22"/>
          <w:szCs w:val="22"/>
          <w:lang w:val="es-ES"/>
        </w:rPr>
        <w:t>Evaluar el componente.</w:t>
      </w:r>
    </w:p>
    <w:p w:rsidR="007865FC" w:rsidRPr="00830F53" w:rsidRDefault="007865FC" w:rsidP="00285351">
      <w:pPr>
        <w:pStyle w:val="Prrafodelista"/>
        <w:numPr>
          <w:ilvl w:val="0"/>
          <w:numId w:val="3"/>
        </w:numPr>
        <w:spacing w:line="360" w:lineRule="auto"/>
        <w:jc w:val="both"/>
        <w:rPr>
          <w:rFonts w:ascii="Arial" w:hAnsi="Arial" w:cs="Arial"/>
          <w:sz w:val="22"/>
          <w:szCs w:val="22"/>
          <w:lang w:val="es-ES"/>
        </w:rPr>
      </w:pPr>
      <w:r w:rsidRPr="00830F53">
        <w:rPr>
          <w:rFonts w:ascii="Arial" w:hAnsi="Arial" w:cs="Arial"/>
          <w:sz w:val="22"/>
          <w:szCs w:val="22"/>
          <w:lang w:val="es-ES"/>
        </w:rPr>
        <w:t>Registrar las observaciones de las evaluaciones.</w:t>
      </w:r>
    </w:p>
    <w:p w:rsidR="007865FC" w:rsidRPr="00830F53" w:rsidRDefault="007865FC" w:rsidP="00285351">
      <w:pPr>
        <w:pStyle w:val="Prrafodelista"/>
        <w:numPr>
          <w:ilvl w:val="0"/>
          <w:numId w:val="3"/>
        </w:numPr>
        <w:spacing w:line="360" w:lineRule="auto"/>
        <w:jc w:val="both"/>
        <w:rPr>
          <w:rFonts w:ascii="Arial" w:hAnsi="Arial" w:cs="Arial"/>
          <w:sz w:val="22"/>
          <w:szCs w:val="22"/>
          <w:lang w:val="es-ES"/>
        </w:rPr>
      </w:pPr>
      <w:r w:rsidRPr="00830F53">
        <w:rPr>
          <w:rFonts w:ascii="Arial" w:hAnsi="Arial" w:cs="Arial"/>
          <w:sz w:val="22"/>
          <w:szCs w:val="22"/>
          <w:lang w:val="es-ES"/>
        </w:rPr>
        <w:t>Corrección de errores.</w:t>
      </w:r>
    </w:p>
    <w:p w:rsidR="003E0FA6" w:rsidRPr="00830F53" w:rsidRDefault="003E0FA6" w:rsidP="00285351">
      <w:pPr>
        <w:spacing w:line="360" w:lineRule="auto"/>
        <w:jc w:val="both"/>
        <w:rPr>
          <w:rFonts w:ascii="Arial" w:hAnsi="Arial" w:cs="Arial"/>
          <w:sz w:val="22"/>
          <w:szCs w:val="22"/>
          <w:lang w:val="es-ES"/>
        </w:rPr>
      </w:pPr>
    </w:p>
    <w:p w:rsidR="007A416C" w:rsidRDefault="007A416C" w:rsidP="00285351">
      <w:pPr>
        <w:spacing w:line="360" w:lineRule="auto"/>
        <w:ind w:firstLine="708"/>
        <w:jc w:val="both"/>
        <w:rPr>
          <w:rFonts w:ascii="Arial" w:hAnsi="Arial" w:cs="Arial"/>
          <w:sz w:val="22"/>
          <w:szCs w:val="22"/>
        </w:rPr>
      </w:pPr>
      <w:r w:rsidRPr="00830F53">
        <w:rPr>
          <w:rFonts w:ascii="Arial" w:hAnsi="Arial" w:cs="Arial"/>
          <w:sz w:val="22"/>
          <w:szCs w:val="22"/>
        </w:rPr>
        <w:t xml:space="preserve">Para </w:t>
      </w:r>
      <w:r w:rsidR="00006270">
        <w:rPr>
          <w:rFonts w:ascii="Arial" w:hAnsi="Arial" w:cs="Arial"/>
          <w:sz w:val="22"/>
          <w:szCs w:val="22"/>
        </w:rPr>
        <w:t xml:space="preserve">que </w:t>
      </w:r>
      <w:r w:rsidRPr="00830F53">
        <w:rPr>
          <w:rFonts w:ascii="Arial" w:hAnsi="Arial" w:cs="Arial"/>
          <w:sz w:val="22"/>
          <w:szCs w:val="22"/>
        </w:rPr>
        <w:t xml:space="preserve">la aplicación de exámenes pueda funcionar es necesario instalar un contenedor de servlets ya que la aplicación se muestra programada en jsp, por lo que primeramente se debe instalar java, </w:t>
      </w:r>
      <w:del w:id="537" w:author="Lanix_XP" w:date="2014-06-13T14:29:00Z">
        <w:r w:rsidRPr="00830F53" w:rsidDel="00406CF6">
          <w:rPr>
            <w:rFonts w:ascii="Arial" w:hAnsi="Arial" w:cs="Arial"/>
            <w:sz w:val="22"/>
            <w:szCs w:val="22"/>
          </w:rPr>
          <w:delText xml:space="preserve">primeramente </w:delText>
        </w:r>
      </w:del>
      <w:ins w:id="538" w:author="Lanix_XP" w:date="2014-06-13T14:29:00Z">
        <w:r w:rsidR="00406CF6">
          <w:rPr>
            <w:rFonts w:ascii="Arial" w:hAnsi="Arial" w:cs="Arial"/>
            <w:sz w:val="22"/>
            <w:szCs w:val="22"/>
          </w:rPr>
          <w:t>inicialmente</w:t>
        </w:r>
        <w:r w:rsidR="00406CF6" w:rsidRPr="00830F53">
          <w:rPr>
            <w:rFonts w:ascii="Arial" w:hAnsi="Arial" w:cs="Arial"/>
            <w:sz w:val="22"/>
            <w:szCs w:val="22"/>
          </w:rPr>
          <w:t xml:space="preserve"> </w:t>
        </w:r>
      </w:ins>
      <w:r w:rsidRPr="00830F53">
        <w:rPr>
          <w:rFonts w:ascii="Arial" w:hAnsi="Arial" w:cs="Arial"/>
          <w:sz w:val="22"/>
          <w:szCs w:val="22"/>
        </w:rPr>
        <w:t xml:space="preserve">instalamos las dependencias necesarias “yuminstallcompat-libstdc++-33 compat-libstdc++-296” una </w:t>
      </w:r>
      <w:r w:rsidR="00344733" w:rsidRPr="00830F53">
        <w:rPr>
          <w:rFonts w:ascii="Arial" w:hAnsi="Arial" w:cs="Arial"/>
          <w:sz w:val="22"/>
          <w:szCs w:val="22"/>
        </w:rPr>
        <w:t>vez</w:t>
      </w:r>
      <w:r w:rsidRPr="00830F53">
        <w:rPr>
          <w:rFonts w:ascii="Arial" w:hAnsi="Arial" w:cs="Arial"/>
          <w:sz w:val="22"/>
          <w:szCs w:val="22"/>
        </w:rPr>
        <w:t xml:space="preserve"> terminada la instalación se crean enlaces a estas librerías por medio del comando “/sbin/ldconfig”, posteriormente se debe descargar la versión </w:t>
      </w:r>
      <w:r w:rsidR="00344733" w:rsidRPr="00830F53">
        <w:rPr>
          <w:rFonts w:ascii="Arial" w:hAnsi="Arial" w:cs="Arial"/>
          <w:sz w:val="22"/>
          <w:szCs w:val="22"/>
        </w:rPr>
        <w:t>más</w:t>
      </w:r>
      <w:r w:rsidRPr="00830F53">
        <w:rPr>
          <w:rFonts w:ascii="Arial" w:hAnsi="Arial" w:cs="Arial"/>
          <w:sz w:val="22"/>
          <w:szCs w:val="22"/>
        </w:rPr>
        <w:t xml:space="preserve"> reciente del jdk de  página de Oracle. </w:t>
      </w:r>
      <w:del w:id="539" w:author="Lanix_XP" w:date="2014-06-13T14:29:00Z">
        <w:r w:rsidRPr="00830F53" w:rsidDel="00406CF6">
          <w:rPr>
            <w:rFonts w:ascii="Arial" w:hAnsi="Arial" w:cs="Arial"/>
            <w:sz w:val="22"/>
            <w:szCs w:val="22"/>
          </w:rPr>
          <w:delText>Una vez descargado</w:delText>
        </w:r>
      </w:del>
      <w:ins w:id="540" w:author="Lanix_XP" w:date="2014-06-13T14:29:00Z">
        <w:r w:rsidR="00406CF6">
          <w:rPr>
            <w:rFonts w:ascii="Arial" w:hAnsi="Arial" w:cs="Arial"/>
            <w:sz w:val="22"/>
            <w:szCs w:val="22"/>
          </w:rPr>
          <w:t>Descargada la versión,</w:t>
        </w:r>
      </w:ins>
      <w:r w:rsidR="00344733" w:rsidRPr="00830F53">
        <w:rPr>
          <w:rFonts w:ascii="Arial" w:hAnsi="Arial" w:cs="Arial"/>
          <w:sz w:val="22"/>
          <w:szCs w:val="22"/>
        </w:rPr>
        <w:t xml:space="preserve"> se debe de colocar en el directorio /opt, dentro la carpeta /opt se le dan privilegios de ejecución al archivo de java con el comando “chmoda+x jdk-6u26-linux-i586.bin” donde el 26 se debe de </w:t>
      </w:r>
      <w:r w:rsidR="00344733" w:rsidRPr="00830F53">
        <w:rPr>
          <w:rFonts w:ascii="Arial" w:hAnsi="Arial" w:cs="Arial"/>
          <w:sz w:val="22"/>
          <w:szCs w:val="22"/>
        </w:rPr>
        <w:lastRenderedPageBreak/>
        <w:t>cambiar por la versión de java descargad y finalmente para instalar el jdk se ejecuta el archivo con el comando “./jdk-6u26-linux-i586.bin”. el siguiente paso es modificar el archivo java.sh con el comando “nano /etc/profile.d/java.sh” y se agregan las</w:t>
      </w:r>
      <w:r w:rsidR="00285351" w:rsidRPr="00830F53">
        <w:rPr>
          <w:rFonts w:ascii="Arial" w:hAnsi="Arial" w:cs="Arial"/>
          <w:sz w:val="22"/>
          <w:szCs w:val="22"/>
        </w:rPr>
        <w:t xml:space="preserve"> </w:t>
      </w:r>
      <w:r w:rsidR="003302F9">
        <w:rPr>
          <w:rFonts w:ascii="Arial" w:hAnsi="Arial" w:cs="Arial"/>
          <w:sz w:val="22"/>
          <w:szCs w:val="22"/>
        </w:rPr>
        <w:t>siguientes líneas:</w:t>
      </w:r>
    </w:p>
    <w:p w:rsidR="003302F9" w:rsidRPr="003302F9" w:rsidRDefault="003302F9" w:rsidP="003302F9">
      <w:pPr>
        <w:spacing w:line="360" w:lineRule="auto"/>
        <w:ind w:firstLine="708"/>
        <w:jc w:val="center"/>
        <w:rPr>
          <w:rFonts w:ascii="Arial" w:hAnsi="Arial" w:cs="Arial"/>
          <w:sz w:val="22"/>
          <w:szCs w:val="22"/>
          <w:lang w:val="en-US"/>
        </w:rPr>
      </w:pPr>
      <w:r w:rsidRPr="003302F9">
        <w:rPr>
          <w:rFonts w:ascii="Arial" w:hAnsi="Arial" w:cs="Arial"/>
          <w:sz w:val="22"/>
          <w:szCs w:val="22"/>
          <w:lang w:val="en-US"/>
        </w:rPr>
        <w:t>export</w:t>
      </w:r>
      <w:r>
        <w:rPr>
          <w:rFonts w:ascii="Arial" w:hAnsi="Arial" w:cs="Arial"/>
          <w:sz w:val="22"/>
          <w:szCs w:val="22"/>
          <w:lang w:val="en-US"/>
        </w:rPr>
        <w:t xml:space="preserve">  </w:t>
      </w:r>
      <w:r w:rsidRPr="003302F9">
        <w:rPr>
          <w:rFonts w:ascii="Arial" w:hAnsi="Arial" w:cs="Arial"/>
          <w:sz w:val="22"/>
          <w:szCs w:val="22"/>
          <w:lang w:val="en-US"/>
        </w:rPr>
        <w:t xml:space="preserve"> JAVA_HOME=/opt/jdkl.6.0_26</w:t>
      </w:r>
    </w:p>
    <w:p w:rsidR="00320C48" w:rsidRPr="003302F9" w:rsidRDefault="003302F9" w:rsidP="003302F9">
      <w:pPr>
        <w:spacing w:line="360" w:lineRule="auto"/>
        <w:ind w:firstLine="708"/>
        <w:jc w:val="center"/>
        <w:rPr>
          <w:rFonts w:ascii="Arial" w:hAnsi="Arial" w:cs="Arial"/>
          <w:sz w:val="22"/>
          <w:szCs w:val="22"/>
          <w:lang w:val="en-US"/>
        </w:rPr>
      </w:pPr>
      <w:r>
        <w:rPr>
          <w:rFonts w:ascii="Arial" w:hAnsi="Arial" w:cs="Arial"/>
          <w:sz w:val="22"/>
          <w:szCs w:val="22"/>
          <w:lang w:val="en-US"/>
        </w:rPr>
        <w:t>export   PATH=$JAVA_HOME/bin:$PATH</w:t>
      </w:r>
    </w:p>
    <w:p w:rsidR="00666527" w:rsidRPr="003302F9" w:rsidRDefault="00666527">
      <w:pPr>
        <w:spacing w:after="160" w:line="259" w:lineRule="auto"/>
        <w:rPr>
          <w:rFonts w:ascii="Arial" w:hAnsi="Arial" w:cs="Arial"/>
          <w:sz w:val="16"/>
          <w:szCs w:val="16"/>
          <w:lang w:val="en-US"/>
        </w:rPr>
      </w:pPr>
    </w:p>
    <w:p w:rsidR="00320C48" w:rsidRPr="00830F53" w:rsidRDefault="00320C48" w:rsidP="00666527">
      <w:pPr>
        <w:spacing w:line="360" w:lineRule="auto"/>
        <w:ind w:firstLine="708"/>
        <w:jc w:val="both"/>
        <w:rPr>
          <w:rFonts w:ascii="Arial" w:hAnsi="Arial" w:cs="Arial"/>
          <w:sz w:val="22"/>
          <w:szCs w:val="22"/>
        </w:rPr>
      </w:pPr>
      <w:r w:rsidRPr="00830F53">
        <w:rPr>
          <w:rFonts w:ascii="Arial" w:hAnsi="Arial" w:cs="Arial"/>
          <w:sz w:val="22"/>
          <w:szCs w:val="22"/>
        </w:rPr>
        <w:t xml:space="preserve">Terminando la instalación del jdk se debe de descargar la nueva versión de Tomcat de la </w:t>
      </w:r>
      <w:r w:rsidR="00876732" w:rsidRPr="00830F53">
        <w:rPr>
          <w:rFonts w:ascii="Arial" w:hAnsi="Arial" w:cs="Arial"/>
          <w:sz w:val="22"/>
          <w:szCs w:val="22"/>
        </w:rPr>
        <w:t>página</w:t>
      </w:r>
      <w:r w:rsidRPr="00830F53">
        <w:rPr>
          <w:rFonts w:ascii="Arial" w:hAnsi="Arial" w:cs="Arial"/>
          <w:sz w:val="22"/>
          <w:szCs w:val="22"/>
        </w:rPr>
        <w:t xml:space="preserve"> oficial del proyecto, el archivo descargado se coloca bajo /usr/local/tomcat y se descomprime utilizando el comando “tarzxf apache-tomcat-5.5.12.tar.gz” y se crean los </w:t>
      </w:r>
      <w:r w:rsidR="002B1BF7" w:rsidRPr="00830F53">
        <w:rPr>
          <w:rFonts w:ascii="Arial" w:hAnsi="Arial" w:cs="Arial"/>
          <w:sz w:val="22"/>
          <w:szCs w:val="22"/>
        </w:rPr>
        <w:t>enlaces</w:t>
      </w:r>
      <w:r w:rsidRPr="00830F53">
        <w:rPr>
          <w:rFonts w:ascii="Arial" w:hAnsi="Arial" w:cs="Arial"/>
          <w:sz w:val="22"/>
          <w:szCs w:val="22"/>
        </w:rPr>
        <w:t xml:space="preserve"> simbólicos con el comando “ln –s apache –tomcat-5.5.12 apache-tomcat”, </w:t>
      </w:r>
      <w:del w:id="541" w:author="Lanix_XP" w:date="2014-06-13T14:30:00Z">
        <w:r w:rsidRPr="00830F53" w:rsidDel="00BC5F7F">
          <w:rPr>
            <w:rFonts w:ascii="Arial" w:hAnsi="Arial" w:cs="Arial"/>
            <w:sz w:val="22"/>
            <w:szCs w:val="22"/>
          </w:rPr>
          <w:delText xml:space="preserve">y </w:delText>
        </w:r>
      </w:del>
      <w:r w:rsidRPr="00830F53">
        <w:rPr>
          <w:rFonts w:ascii="Arial" w:hAnsi="Arial" w:cs="Arial"/>
          <w:sz w:val="22"/>
          <w:szCs w:val="22"/>
        </w:rPr>
        <w:t>se inicializa con el comando “/home/tomcat/jakarta-tomcat/bin/startup.sh”</w:t>
      </w:r>
      <w:ins w:id="542" w:author="Lanix_XP" w:date="2014-06-13T14:30:00Z">
        <w:r w:rsidR="00BC5F7F">
          <w:rPr>
            <w:rFonts w:ascii="Arial" w:hAnsi="Arial" w:cs="Arial"/>
            <w:sz w:val="22"/>
            <w:szCs w:val="22"/>
          </w:rPr>
          <w:t xml:space="preserve"> y </w:t>
        </w:r>
      </w:ins>
      <w:r w:rsidRPr="00830F53">
        <w:rPr>
          <w:rFonts w:ascii="Arial" w:hAnsi="Arial" w:cs="Arial"/>
          <w:sz w:val="22"/>
          <w:szCs w:val="22"/>
        </w:rPr>
        <w:t xml:space="preserve"> para verificar el </w:t>
      </w:r>
      <w:r w:rsidR="002B1BF7" w:rsidRPr="00830F53">
        <w:rPr>
          <w:rFonts w:ascii="Arial" w:hAnsi="Arial" w:cs="Arial"/>
          <w:sz w:val="22"/>
          <w:szCs w:val="22"/>
        </w:rPr>
        <w:t>funcionamiento</w:t>
      </w:r>
      <w:r w:rsidRPr="00830F53">
        <w:rPr>
          <w:rFonts w:ascii="Arial" w:hAnsi="Arial" w:cs="Arial"/>
          <w:sz w:val="22"/>
          <w:szCs w:val="22"/>
        </w:rPr>
        <w:t xml:space="preserve"> se introduce en un navegador la dirección </w:t>
      </w:r>
      <w:hyperlink r:id="rId50" w:history="1">
        <w:r w:rsidRPr="00830F53">
          <w:rPr>
            <w:rStyle w:val="Hipervnculo"/>
            <w:rFonts w:ascii="Arial" w:hAnsi="Arial" w:cs="Arial"/>
            <w:sz w:val="22"/>
            <w:szCs w:val="22"/>
          </w:rPr>
          <w:t>http://148.213.40.207:8080/</w:t>
        </w:r>
      </w:hyperlink>
      <w:r w:rsidR="00006270">
        <w:rPr>
          <w:rFonts w:ascii="Arial" w:hAnsi="Arial" w:cs="Arial"/>
          <w:sz w:val="22"/>
          <w:szCs w:val="22"/>
        </w:rPr>
        <w:t xml:space="preserve">; </w:t>
      </w:r>
      <w:r w:rsidRPr="00830F53">
        <w:rPr>
          <w:rFonts w:ascii="Arial" w:hAnsi="Arial" w:cs="Arial"/>
          <w:sz w:val="22"/>
          <w:szCs w:val="22"/>
        </w:rPr>
        <w:t xml:space="preserve">en la figura </w:t>
      </w:r>
      <w:r w:rsidR="002A34B6">
        <w:rPr>
          <w:rFonts w:ascii="Arial" w:hAnsi="Arial" w:cs="Arial"/>
          <w:sz w:val="22"/>
          <w:szCs w:val="22"/>
        </w:rPr>
        <w:t>32</w:t>
      </w:r>
      <w:r w:rsidR="00006270">
        <w:rPr>
          <w:rFonts w:ascii="Arial" w:hAnsi="Arial" w:cs="Arial"/>
          <w:sz w:val="22"/>
          <w:szCs w:val="22"/>
        </w:rPr>
        <w:t xml:space="preserve"> se</w:t>
      </w:r>
      <w:r w:rsidRPr="00830F53">
        <w:rPr>
          <w:rFonts w:ascii="Arial" w:hAnsi="Arial" w:cs="Arial"/>
          <w:sz w:val="22"/>
          <w:szCs w:val="22"/>
        </w:rPr>
        <w:t xml:space="preserve"> muestra la pantalla de inicio de </w:t>
      </w:r>
      <w:r w:rsidR="007B2352" w:rsidRPr="00830F53">
        <w:rPr>
          <w:noProof/>
          <w:sz w:val="22"/>
          <w:szCs w:val="22"/>
          <w:lang w:eastAsia="es-MX"/>
        </w:rPr>
        <w:drawing>
          <wp:anchor distT="0" distB="0" distL="114300" distR="114300" simplePos="0" relativeHeight="251655680" behindDoc="0" locked="0" layoutInCell="1" allowOverlap="1">
            <wp:simplePos x="0" y="0"/>
            <wp:positionH relativeFrom="margin">
              <wp:posOffset>135255</wp:posOffset>
            </wp:positionH>
            <wp:positionV relativeFrom="line">
              <wp:posOffset>282575</wp:posOffset>
            </wp:positionV>
            <wp:extent cx="5400040" cy="308927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802" b="4620"/>
                    <a:stretch>
                      <a:fillRect/>
                    </a:stretch>
                  </pic:blipFill>
                  <pic:spPr bwMode="auto">
                    <a:xfrm>
                      <a:off x="0" y="0"/>
                      <a:ext cx="5400040" cy="3089275"/>
                    </a:xfrm>
                    <a:prstGeom prst="rect">
                      <a:avLst/>
                    </a:prstGeom>
                    <a:noFill/>
                    <a:ln>
                      <a:noFill/>
                    </a:ln>
                  </pic:spPr>
                </pic:pic>
              </a:graphicData>
            </a:graphic>
          </wp:anchor>
        </w:drawing>
      </w:r>
      <w:r w:rsidRPr="00830F53">
        <w:rPr>
          <w:rFonts w:ascii="Arial" w:hAnsi="Arial" w:cs="Arial"/>
          <w:sz w:val="22"/>
          <w:szCs w:val="22"/>
        </w:rPr>
        <w:t>tomcat</w:t>
      </w:r>
      <w:r w:rsidR="00747F5B" w:rsidRPr="00830F53">
        <w:rPr>
          <w:rFonts w:ascii="Arial" w:hAnsi="Arial" w:cs="Arial"/>
          <w:sz w:val="22"/>
          <w:szCs w:val="22"/>
        </w:rPr>
        <w:t>.</w:t>
      </w:r>
    </w:p>
    <w:p w:rsidR="007B2352" w:rsidRPr="006059F0" w:rsidRDefault="007B2352" w:rsidP="00666527">
      <w:pPr>
        <w:spacing w:line="360" w:lineRule="auto"/>
        <w:ind w:firstLine="708"/>
        <w:jc w:val="both"/>
        <w:rPr>
          <w:rFonts w:ascii="Arial" w:hAnsi="Arial" w:cs="Arial"/>
          <w:sz w:val="16"/>
          <w:szCs w:val="16"/>
        </w:rPr>
      </w:pPr>
    </w:p>
    <w:p w:rsidR="00747F5B" w:rsidRPr="006059F0" w:rsidRDefault="002A34B6" w:rsidP="00504E14">
      <w:pPr>
        <w:jc w:val="center"/>
        <w:rPr>
          <w:rFonts w:ascii="Arial" w:hAnsi="Arial" w:cs="Arial"/>
          <w:sz w:val="16"/>
          <w:szCs w:val="16"/>
        </w:rPr>
      </w:pPr>
      <w:r>
        <w:rPr>
          <w:rFonts w:ascii="Arial" w:hAnsi="Arial" w:cs="Arial"/>
          <w:sz w:val="16"/>
          <w:szCs w:val="16"/>
        </w:rPr>
        <w:t>Imagen 32</w:t>
      </w:r>
      <w:r w:rsidR="00747F5B" w:rsidRPr="006059F0">
        <w:rPr>
          <w:rFonts w:ascii="Arial" w:hAnsi="Arial" w:cs="Arial"/>
          <w:sz w:val="16"/>
          <w:szCs w:val="16"/>
        </w:rPr>
        <w:t>. Pantalla de inicio de Tomcat</w:t>
      </w:r>
    </w:p>
    <w:p w:rsidR="00747F5B" w:rsidRPr="006059F0" w:rsidRDefault="00747F5B" w:rsidP="007A416C">
      <w:pPr>
        <w:jc w:val="both"/>
        <w:rPr>
          <w:rFonts w:ascii="Arial" w:hAnsi="Arial" w:cs="Arial"/>
          <w:sz w:val="16"/>
          <w:szCs w:val="16"/>
        </w:rPr>
      </w:pPr>
    </w:p>
    <w:p w:rsidR="00747F5B" w:rsidRDefault="00747F5B" w:rsidP="007B2352">
      <w:pPr>
        <w:spacing w:line="360" w:lineRule="auto"/>
        <w:ind w:firstLine="708"/>
        <w:jc w:val="both"/>
        <w:rPr>
          <w:rFonts w:ascii="Arial" w:hAnsi="Arial" w:cs="Arial"/>
          <w:sz w:val="22"/>
          <w:szCs w:val="22"/>
        </w:rPr>
      </w:pPr>
      <w:r w:rsidRPr="00830F53">
        <w:rPr>
          <w:rFonts w:ascii="Arial" w:hAnsi="Arial" w:cs="Arial"/>
          <w:sz w:val="22"/>
          <w:szCs w:val="22"/>
        </w:rPr>
        <w:t xml:space="preserve">Finalmente dentro de la carpeta /usr/local/tomcat/apache-tomcat-7.0.19/webapps se coloca el archivo examen.war que contiene la aplicación de los exámenes y para verificar que funcione </w:t>
      </w:r>
      <w:r w:rsidR="00245BA3">
        <w:rPr>
          <w:rFonts w:ascii="Arial" w:hAnsi="Arial" w:cs="Arial"/>
          <w:sz w:val="22"/>
          <w:szCs w:val="22"/>
        </w:rPr>
        <w:t xml:space="preserve">y se </w:t>
      </w:r>
      <w:r w:rsidRPr="00830F53">
        <w:rPr>
          <w:rFonts w:ascii="Arial" w:hAnsi="Arial" w:cs="Arial"/>
          <w:sz w:val="22"/>
          <w:szCs w:val="22"/>
        </w:rPr>
        <w:t>accede por el medio de un navegador a la dirección http:// 148.213.40.207:8080/examen/ para ver que la aplicación funcione correctamente</w:t>
      </w:r>
      <w:r w:rsidR="00B42E8D" w:rsidRPr="00830F53">
        <w:rPr>
          <w:rFonts w:ascii="Arial" w:hAnsi="Arial" w:cs="Arial"/>
          <w:sz w:val="22"/>
          <w:szCs w:val="22"/>
        </w:rPr>
        <w:t xml:space="preserve">, </w:t>
      </w:r>
      <w:r w:rsidR="002A34B6">
        <w:rPr>
          <w:rFonts w:ascii="Arial" w:hAnsi="Arial" w:cs="Arial"/>
          <w:sz w:val="22"/>
          <w:szCs w:val="22"/>
        </w:rPr>
        <w:t>esto se muestra en la figura 33</w:t>
      </w:r>
      <w:r w:rsidRPr="00830F53">
        <w:rPr>
          <w:rFonts w:ascii="Arial" w:hAnsi="Arial" w:cs="Arial"/>
          <w:sz w:val="22"/>
          <w:szCs w:val="22"/>
        </w:rPr>
        <w:t>.</w:t>
      </w:r>
    </w:p>
    <w:p w:rsidR="00006270" w:rsidRDefault="00006270" w:rsidP="007B2352">
      <w:pPr>
        <w:spacing w:line="360" w:lineRule="auto"/>
        <w:ind w:firstLine="708"/>
        <w:jc w:val="both"/>
        <w:rPr>
          <w:rFonts w:ascii="Arial" w:hAnsi="Arial" w:cs="Arial"/>
          <w:sz w:val="22"/>
          <w:szCs w:val="22"/>
        </w:rPr>
      </w:pPr>
      <w:r>
        <w:rPr>
          <w:rFonts w:ascii="Arial" w:hAnsi="Arial" w:cs="Arial"/>
          <w:noProof/>
          <w:sz w:val="22"/>
          <w:szCs w:val="22"/>
          <w:lang w:eastAsia="es-MX"/>
        </w:rPr>
        <w:lastRenderedPageBreak/>
        <w:drawing>
          <wp:anchor distT="0" distB="0" distL="114300" distR="114300" simplePos="0" relativeHeight="251740160" behindDoc="0" locked="0" layoutInCell="1" allowOverlap="1">
            <wp:simplePos x="0" y="0"/>
            <wp:positionH relativeFrom="margin">
              <wp:posOffset>138430</wp:posOffset>
            </wp:positionH>
            <wp:positionV relativeFrom="line">
              <wp:posOffset>-336550</wp:posOffset>
            </wp:positionV>
            <wp:extent cx="5203825" cy="2757805"/>
            <wp:effectExtent l="19050" t="0" r="0" b="0"/>
            <wp:wrapTopAndBottom/>
            <wp:docPr id="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261" b="5164"/>
                    <a:stretch>
                      <a:fillRect/>
                    </a:stretch>
                  </pic:blipFill>
                  <pic:spPr bwMode="auto">
                    <a:xfrm>
                      <a:off x="0" y="0"/>
                      <a:ext cx="5203825" cy="2757805"/>
                    </a:xfrm>
                    <a:prstGeom prst="rect">
                      <a:avLst/>
                    </a:prstGeom>
                    <a:noFill/>
                    <a:ln>
                      <a:noFill/>
                    </a:ln>
                  </pic:spPr>
                </pic:pic>
              </a:graphicData>
            </a:graphic>
          </wp:anchor>
        </w:drawing>
      </w:r>
    </w:p>
    <w:p w:rsidR="004A1F08" w:rsidRPr="006059F0" w:rsidRDefault="002A34B6" w:rsidP="004A1F08">
      <w:pPr>
        <w:jc w:val="center"/>
        <w:rPr>
          <w:rFonts w:ascii="Arial" w:hAnsi="Arial" w:cs="Arial"/>
          <w:sz w:val="16"/>
          <w:szCs w:val="16"/>
        </w:rPr>
      </w:pPr>
      <w:r>
        <w:rPr>
          <w:rFonts w:ascii="Arial" w:hAnsi="Arial" w:cs="Arial"/>
          <w:sz w:val="16"/>
          <w:szCs w:val="16"/>
        </w:rPr>
        <w:t>Figura 33</w:t>
      </w:r>
      <w:r w:rsidR="004A1F08" w:rsidRPr="006059F0">
        <w:rPr>
          <w:rFonts w:ascii="Arial" w:hAnsi="Arial" w:cs="Arial"/>
          <w:sz w:val="16"/>
          <w:szCs w:val="16"/>
        </w:rPr>
        <w:t>. Sistema de Exámenes.</w:t>
      </w:r>
    </w:p>
    <w:p w:rsidR="004A1F08" w:rsidRPr="00830F53" w:rsidRDefault="004A1F08" w:rsidP="004A1F08">
      <w:pPr>
        <w:jc w:val="both"/>
        <w:rPr>
          <w:rFonts w:ascii="Arial" w:hAnsi="Arial" w:cs="Arial"/>
          <w:sz w:val="22"/>
          <w:szCs w:val="22"/>
        </w:rPr>
      </w:pPr>
    </w:p>
    <w:p w:rsidR="00747F5B" w:rsidRPr="00830F53" w:rsidRDefault="00CB4024" w:rsidP="009E2662">
      <w:pPr>
        <w:pStyle w:val="Ttulo2"/>
        <w:rPr>
          <w:rFonts w:ascii="Arial" w:hAnsi="Arial" w:cs="Arial"/>
          <w:b w:val="0"/>
          <w:i/>
          <w:sz w:val="24"/>
          <w:szCs w:val="24"/>
        </w:rPr>
      </w:pPr>
      <w:bookmarkStart w:id="543" w:name="_Toc389243592"/>
      <w:r w:rsidRPr="00830F53">
        <w:rPr>
          <w:rFonts w:ascii="Arial" w:hAnsi="Arial" w:cs="Arial"/>
          <w:i/>
          <w:color w:val="auto"/>
          <w:sz w:val="24"/>
          <w:szCs w:val="24"/>
        </w:rPr>
        <w:t>Sistema de Exámenes</w:t>
      </w:r>
      <w:bookmarkEnd w:id="543"/>
      <w:r w:rsidRPr="00830F53">
        <w:rPr>
          <w:rFonts w:ascii="Arial" w:hAnsi="Arial" w:cs="Arial"/>
          <w:i/>
          <w:color w:val="auto"/>
          <w:sz w:val="24"/>
          <w:szCs w:val="24"/>
        </w:rPr>
        <w:t xml:space="preserve"> </w:t>
      </w:r>
    </w:p>
    <w:p w:rsidR="007B2352" w:rsidRDefault="007B2352" w:rsidP="007B2352">
      <w:pPr>
        <w:jc w:val="right"/>
        <w:rPr>
          <w:rFonts w:ascii="Arial" w:hAnsi="Arial" w:cs="Arial"/>
          <w:sz w:val="16"/>
          <w:szCs w:val="16"/>
        </w:rPr>
      </w:pPr>
    </w:p>
    <w:p w:rsidR="00747F5B" w:rsidRDefault="00747F5B" w:rsidP="00285351">
      <w:pPr>
        <w:spacing w:line="360" w:lineRule="auto"/>
        <w:jc w:val="both"/>
        <w:rPr>
          <w:rFonts w:ascii="Arial" w:hAnsi="Arial" w:cs="Arial"/>
          <w:sz w:val="22"/>
          <w:szCs w:val="22"/>
        </w:rPr>
      </w:pPr>
      <w:r w:rsidRPr="00830F53">
        <w:rPr>
          <w:rFonts w:ascii="Arial" w:hAnsi="Arial" w:cs="Arial"/>
          <w:sz w:val="22"/>
          <w:szCs w:val="22"/>
        </w:rPr>
        <w:tab/>
        <w:t>Finalmente se realizaron 2 scripts llamados arranque.sh y parar.sh que sirven para arrancar y detener los servicios, el archivo arran</w:t>
      </w:r>
      <w:r w:rsidR="00B42E8D" w:rsidRPr="00830F53">
        <w:rPr>
          <w:rFonts w:ascii="Arial" w:hAnsi="Arial" w:cs="Arial"/>
          <w:sz w:val="22"/>
          <w:szCs w:val="22"/>
        </w:rPr>
        <w:t>qu</w:t>
      </w:r>
      <w:r w:rsidR="00285351" w:rsidRPr="00830F53">
        <w:rPr>
          <w:rFonts w:ascii="Arial" w:hAnsi="Arial" w:cs="Arial"/>
          <w:sz w:val="22"/>
          <w:szCs w:val="22"/>
        </w:rPr>
        <w:t>e.sh se muestra en la imagen 3</w:t>
      </w:r>
      <w:r w:rsidR="002A34B6">
        <w:rPr>
          <w:rFonts w:ascii="Arial" w:hAnsi="Arial" w:cs="Arial"/>
          <w:sz w:val="22"/>
          <w:szCs w:val="22"/>
        </w:rPr>
        <w:t>4 y para.sh en la imagen 35</w:t>
      </w:r>
      <w:r w:rsidRPr="00830F53">
        <w:rPr>
          <w:rFonts w:ascii="Arial" w:hAnsi="Arial" w:cs="Arial"/>
          <w:sz w:val="22"/>
          <w:szCs w:val="22"/>
        </w:rPr>
        <w:t>.</w:t>
      </w:r>
    </w:p>
    <w:p w:rsidR="00184603" w:rsidRDefault="00184603" w:rsidP="00285351">
      <w:pPr>
        <w:spacing w:line="360" w:lineRule="auto"/>
        <w:jc w:val="both"/>
        <w:rPr>
          <w:rFonts w:ascii="Arial" w:hAnsi="Arial" w:cs="Arial"/>
          <w:sz w:val="22"/>
          <w:szCs w:val="22"/>
        </w:rPr>
      </w:pPr>
      <w:r>
        <w:rPr>
          <w:rFonts w:ascii="Arial" w:hAnsi="Arial" w:cs="Arial"/>
          <w:noProof/>
          <w:sz w:val="22"/>
          <w:szCs w:val="22"/>
          <w:lang w:eastAsia="es-MX"/>
        </w:rPr>
        <w:drawing>
          <wp:anchor distT="0" distB="0" distL="114300" distR="114300" simplePos="0" relativeHeight="251658752" behindDoc="0" locked="0" layoutInCell="1" allowOverlap="1">
            <wp:simplePos x="0" y="0"/>
            <wp:positionH relativeFrom="margin">
              <wp:posOffset>72390</wp:posOffset>
            </wp:positionH>
            <wp:positionV relativeFrom="line">
              <wp:posOffset>270510</wp:posOffset>
            </wp:positionV>
            <wp:extent cx="4252595" cy="2574925"/>
            <wp:effectExtent l="1905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756" t="12228" r="58047" b="51631"/>
                    <a:stretch>
                      <a:fillRect/>
                    </a:stretch>
                  </pic:blipFill>
                  <pic:spPr bwMode="auto">
                    <a:xfrm>
                      <a:off x="0" y="0"/>
                      <a:ext cx="4252595" cy="2574925"/>
                    </a:xfrm>
                    <a:prstGeom prst="rect">
                      <a:avLst/>
                    </a:prstGeom>
                    <a:noFill/>
                    <a:ln>
                      <a:noFill/>
                    </a:ln>
                  </pic:spPr>
                </pic:pic>
              </a:graphicData>
            </a:graphic>
          </wp:anchor>
        </w:drawing>
      </w:r>
    </w:p>
    <w:p w:rsidR="00184603" w:rsidRDefault="00184603" w:rsidP="00867C28">
      <w:pPr>
        <w:jc w:val="center"/>
        <w:rPr>
          <w:rFonts w:ascii="Arial" w:hAnsi="Arial" w:cs="Arial"/>
          <w:sz w:val="16"/>
          <w:szCs w:val="16"/>
        </w:rPr>
      </w:pPr>
    </w:p>
    <w:p w:rsidR="00184603" w:rsidRDefault="00184603" w:rsidP="00867C28">
      <w:pPr>
        <w:jc w:val="center"/>
        <w:rPr>
          <w:rFonts w:ascii="Arial" w:hAnsi="Arial" w:cs="Arial"/>
          <w:sz w:val="16"/>
          <w:szCs w:val="16"/>
        </w:rPr>
      </w:pPr>
    </w:p>
    <w:p w:rsidR="00747F5B" w:rsidRDefault="002A34B6" w:rsidP="00867C28">
      <w:pPr>
        <w:jc w:val="center"/>
        <w:rPr>
          <w:rFonts w:ascii="Arial" w:hAnsi="Arial" w:cs="Arial"/>
          <w:sz w:val="16"/>
          <w:szCs w:val="16"/>
        </w:rPr>
      </w:pPr>
      <w:r>
        <w:rPr>
          <w:rFonts w:ascii="Arial" w:hAnsi="Arial" w:cs="Arial"/>
          <w:sz w:val="16"/>
          <w:szCs w:val="16"/>
        </w:rPr>
        <w:t>Figura 34</w:t>
      </w:r>
      <w:r w:rsidR="00747F5B" w:rsidRPr="006059F0">
        <w:rPr>
          <w:rFonts w:ascii="Arial" w:hAnsi="Arial" w:cs="Arial"/>
          <w:sz w:val="16"/>
          <w:szCs w:val="16"/>
        </w:rPr>
        <w:t>. Script del archivo de arranque.sh</w:t>
      </w:r>
    </w:p>
    <w:p w:rsidR="004A1F08" w:rsidRDefault="004A1F08">
      <w:pPr>
        <w:spacing w:after="160" w:line="259" w:lineRule="auto"/>
        <w:rPr>
          <w:rFonts w:ascii="Arial" w:hAnsi="Arial" w:cs="Arial"/>
          <w:sz w:val="16"/>
          <w:szCs w:val="16"/>
        </w:rPr>
      </w:pPr>
      <w:r>
        <w:rPr>
          <w:rFonts w:ascii="Arial" w:hAnsi="Arial" w:cs="Arial"/>
          <w:sz w:val="16"/>
          <w:szCs w:val="16"/>
        </w:rPr>
        <w:br w:type="page"/>
      </w:r>
    </w:p>
    <w:p w:rsidR="00B611E2" w:rsidRDefault="00B611E2" w:rsidP="007B2352">
      <w:pPr>
        <w:jc w:val="right"/>
        <w:rPr>
          <w:rFonts w:ascii="Arial" w:hAnsi="Arial" w:cs="Arial"/>
          <w:sz w:val="16"/>
          <w:szCs w:val="16"/>
        </w:rPr>
      </w:pPr>
    </w:p>
    <w:p w:rsidR="00B611E2" w:rsidRDefault="00B611E2" w:rsidP="00867C28">
      <w:pPr>
        <w:jc w:val="both"/>
        <w:rPr>
          <w:rFonts w:ascii="Arial" w:hAnsi="Arial" w:cs="Arial"/>
          <w:sz w:val="16"/>
          <w:szCs w:val="16"/>
        </w:rPr>
      </w:pPr>
      <w:r w:rsidRPr="006059F0">
        <w:rPr>
          <w:noProof/>
          <w:sz w:val="16"/>
          <w:szCs w:val="16"/>
          <w:lang w:eastAsia="es-MX"/>
        </w:rPr>
        <w:drawing>
          <wp:anchor distT="0" distB="0" distL="114300" distR="114300" simplePos="0" relativeHeight="251676672" behindDoc="0" locked="0" layoutInCell="1" allowOverlap="1">
            <wp:simplePos x="0" y="0"/>
            <wp:positionH relativeFrom="margin">
              <wp:posOffset>888365</wp:posOffset>
            </wp:positionH>
            <wp:positionV relativeFrom="line">
              <wp:posOffset>121920</wp:posOffset>
            </wp:positionV>
            <wp:extent cx="3743325" cy="2324100"/>
            <wp:effectExtent l="0" t="0" r="9525"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926" t="12228" r="57539" b="50545"/>
                    <a:stretch>
                      <a:fillRect/>
                    </a:stretch>
                  </pic:blipFill>
                  <pic:spPr bwMode="auto">
                    <a:xfrm>
                      <a:off x="0" y="0"/>
                      <a:ext cx="3743325" cy="2324100"/>
                    </a:xfrm>
                    <a:prstGeom prst="rect">
                      <a:avLst/>
                    </a:prstGeom>
                    <a:noFill/>
                    <a:ln>
                      <a:noFill/>
                    </a:ln>
                  </pic:spPr>
                </pic:pic>
              </a:graphicData>
            </a:graphic>
          </wp:anchor>
        </w:drawing>
      </w:r>
    </w:p>
    <w:p w:rsidR="00747F5B" w:rsidRPr="006059F0" w:rsidRDefault="00285351" w:rsidP="00867C28">
      <w:pPr>
        <w:jc w:val="center"/>
        <w:rPr>
          <w:rFonts w:ascii="Arial" w:hAnsi="Arial" w:cs="Arial"/>
          <w:sz w:val="16"/>
          <w:szCs w:val="16"/>
        </w:rPr>
      </w:pPr>
      <w:r w:rsidRPr="006059F0">
        <w:rPr>
          <w:rFonts w:ascii="Arial" w:hAnsi="Arial" w:cs="Arial"/>
          <w:sz w:val="16"/>
          <w:szCs w:val="16"/>
        </w:rPr>
        <w:t>Figura 3</w:t>
      </w:r>
      <w:r w:rsidR="002A34B6">
        <w:rPr>
          <w:rFonts w:ascii="Arial" w:hAnsi="Arial" w:cs="Arial"/>
          <w:sz w:val="16"/>
          <w:szCs w:val="16"/>
        </w:rPr>
        <w:t>5</w:t>
      </w:r>
      <w:r w:rsidR="00747F5B" w:rsidRPr="006059F0">
        <w:rPr>
          <w:rFonts w:ascii="Arial" w:hAnsi="Arial" w:cs="Arial"/>
          <w:sz w:val="16"/>
          <w:szCs w:val="16"/>
        </w:rPr>
        <w:t>. Script para el archivo para.sh</w:t>
      </w:r>
    </w:p>
    <w:p w:rsidR="00747F5B" w:rsidRPr="00F45107" w:rsidRDefault="00747F5B" w:rsidP="007A416C">
      <w:pPr>
        <w:jc w:val="both"/>
        <w:rPr>
          <w:rFonts w:ascii="Arial" w:hAnsi="Arial" w:cs="Arial"/>
          <w:sz w:val="22"/>
          <w:szCs w:val="22"/>
        </w:rPr>
      </w:pPr>
    </w:p>
    <w:p w:rsidR="00747F5B" w:rsidRPr="00F45107" w:rsidRDefault="00747F5B" w:rsidP="00245BA3">
      <w:pPr>
        <w:spacing w:line="360" w:lineRule="auto"/>
        <w:ind w:firstLine="708"/>
        <w:jc w:val="both"/>
        <w:rPr>
          <w:rFonts w:ascii="Arial" w:hAnsi="Arial" w:cs="Arial"/>
          <w:sz w:val="22"/>
          <w:szCs w:val="22"/>
        </w:rPr>
      </w:pPr>
      <w:r w:rsidRPr="00F45107">
        <w:rPr>
          <w:rFonts w:ascii="Arial" w:hAnsi="Arial" w:cs="Arial"/>
          <w:sz w:val="22"/>
          <w:szCs w:val="22"/>
        </w:rPr>
        <w:t>Una vez que se ha concluido el sistema</w:t>
      </w:r>
      <w:r w:rsidR="00184603">
        <w:rPr>
          <w:rFonts w:ascii="Arial" w:hAnsi="Arial" w:cs="Arial"/>
          <w:sz w:val="22"/>
          <w:szCs w:val="22"/>
        </w:rPr>
        <w:t>,</w:t>
      </w:r>
      <w:r w:rsidRPr="00F45107">
        <w:rPr>
          <w:rFonts w:ascii="Arial" w:hAnsi="Arial" w:cs="Arial"/>
          <w:sz w:val="22"/>
          <w:szCs w:val="22"/>
        </w:rPr>
        <w:t xml:space="preserve"> se realizan las evaluaciones</w:t>
      </w:r>
      <w:r w:rsidR="00184603">
        <w:rPr>
          <w:rFonts w:ascii="Arial" w:hAnsi="Arial" w:cs="Arial"/>
          <w:sz w:val="22"/>
          <w:szCs w:val="22"/>
        </w:rPr>
        <w:t xml:space="preserve"> del sitio completo</w:t>
      </w:r>
      <w:r w:rsidRPr="00F45107">
        <w:rPr>
          <w:rFonts w:ascii="Arial" w:hAnsi="Arial" w:cs="Arial"/>
          <w:sz w:val="22"/>
          <w:szCs w:val="22"/>
        </w:rPr>
        <w:t xml:space="preserve"> para verificar el funcionamiento.</w:t>
      </w:r>
    </w:p>
    <w:p w:rsidR="004E7AF0" w:rsidRPr="00F45107" w:rsidRDefault="004E7AF0" w:rsidP="00285351">
      <w:pPr>
        <w:spacing w:line="360" w:lineRule="auto"/>
        <w:jc w:val="both"/>
        <w:rPr>
          <w:rFonts w:ascii="Arial" w:hAnsi="Arial" w:cs="Arial"/>
          <w:sz w:val="22"/>
          <w:szCs w:val="22"/>
        </w:rPr>
      </w:pPr>
    </w:p>
    <w:p w:rsidR="004E7AF0" w:rsidRPr="00F45107" w:rsidRDefault="004E7AF0" w:rsidP="00245BA3">
      <w:pPr>
        <w:spacing w:line="360" w:lineRule="auto"/>
        <w:ind w:firstLine="708"/>
        <w:jc w:val="both"/>
        <w:rPr>
          <w:rFonts w:ascii="Arial" w:hAnsi="Arial" w:cs="Arial"/>
          <w:sz w:val="22"/>
          <w:szCs w:val="22"/>
          <w:lang w:val="es-ES"/>
        </w:rPr>
      </w:pPr>
      <w:r w:rsidRPr="00F45107">
        <w:rPr>
          <w:rFonts w:ascii="Arial" w:hAnsi="Arial" w:cs="Arial"/>
          <w:sz w:val="22"/>
          <w:szCs w:val="22"/>
          <w:lang w:val="es-ES"/>
        </w:rPr>
        <w:t>Sin embargo</w:t>
      </w:r>
      <w:r w:rsidR="00245BA3">
        <w:rPr>
          <w:rFonts w:ascii="Arial" w:hAnsi="Arial" w:cs="Arial"/>
          <w:sz w:val="22"/>
          <w:szCs w:val="22"/>
          <w:lang w:val="es-ES"/>
        </w:rPr>
        <w:t>,</w:t>
      </w:r>
      <w:r w:rsidRPr="00F45107">
        <w:rPr>
          <w:rFonts w:ascii="Arial" w:hAnsi="Arial" w:cs="Arial"/>
          <w:sz w:val="22"/>
          <w:szCs w:val="22"/>
          <w:lang w:val="es-ES"/>
        </w:rPr>
        <w:t xml:space="preserve"> como en todo desarrollo de software, surgieron detalles </w:t>
      </w:r>
      <w:r w:rsidR="00245BA3">
        <w:rPr>
          <w:rFonts w:ascii="Arial" w:hAnsi="Arial" w:cs="Arial"/>
          <w:sz w:val="22"/>
          <w:szCs w:val="22"/>
          <w:lang w:val="es-ES"/>
        </w:rPr>
        <w:t xml:space="preserve">que </w:t>
      </w:r>
      <w:r w:rsidRPr="00F45107">
        <w:rPr>
          <w:rFonts w:ascii="Arial" w:hAnsi="Arial" w:cs="Arial"/>
          <w:sz w:val="22"/>
          <w:szCs w:val="22"/>
          <w:lang w:val="es-ES"/>
        </w:rPr>
        <w:t>eventualmente se solventaron tales como:</w:t>
      </w:r>
    </w:p>
    <w:p w:rsidR="004E7AF0" w:rsidRPr="00F45107" w:rsidRDefault="004E7AF0" w:rsidP="00285351">
      <w:pPr>
        <w:spacing w:line="360" w:lineRule="auto"/>
        <w:jc w:val="both"/>
        <w:rPr>
          <w:rFonts w:ascii="Arial" w:hAnsi="Arial" w:cs="Arial"/>
          <w:sz w:val="22"/>
          <w:szCs w:val="22"/>
          <w:lang w:val="es-ES"/>
        </w:rPr>
      </w:pPr>
    </w:p>
    <w:p w:rsidR="004E7AF0" w:rsidRPr="00F45107" w:rsidRDefault="004E7AF0" w:rsidP="00285351">
      <w:pPr>
        <w:spacing w:line="360" w:lineRule="auto"/>
        <w:jc w:val="both"/>
        <w:rPr>
          <w:rFonts w:ascii="Arial" w:hAnsi="Arial" w:cs="Arial"/>
          <w:sz w:val="22"/>
          <w:szCs w:val="22"/>
          <w:lang w:val="es-ES"/>
        </w:rPr>
      </w:pPr>
      <w:r w:rsidRPr="00F45107">
        <w:rPr>
          <w:rFonts w:ascii="Arial" w:hAnsi="Arial" w:cs="Arial"/>
          <w:sz w:val="22"/>
          <w:szCs w:val="22"/>
          <w:lang w:val="es-ES"/>
        </w:rPr>
        <w:t>1.-</w:t>
      </w:r>
      <w:r w:rsidRPr="00F45107">
        <w:rPr>
          <w:rFonts w:ascii="Arial" w:hAnsi="Arial" w:cs="Arial"/>
          <w:sz w:val="22"/>
          <w:szCs w:val="22"/>
          <w:lang w:val="es-ES"/>
        </w:rPr>
        <w:tab/>
        <w:t>Modificación de las Bases de Datos. Se tuvieron que crear tablas que cubrieran las necesidades de los módulos nuevos, tomando en cuenta la base de datos ya existente.</w:t>
      </w:r>
    </w:p>
    <w:p w:rsidR="004E7AF0" w:rsidRPr="00F45107" w:rsidRDefault="004E7AF0" w:rsidP="00285351">
      <w:pPr>
        <w:spacing w:line="360" w:lineRule="auto"/>
        <w:jc w:val="both"/>
        <w:rPr>
          <w:rFonts w:ascii="Arial" w:hAnsi="Arial" w:cs="Arial"/>
          <w:sz w:val="22"/>
          <w:szCs w:val="22"/>
          <w:lang w:val="es-ES"/>
        </w:rPr>
      </w:pPr>
    </w:p>
    <w:p w:rsidR="004E7AF0" w:rsidRPr="00F45107" w:rsidRDefault="004E7AF0" w:rsidP="00285351">
      <w:pPr>
        <w:spacing w:line="360" w:lineRule="auto"/>
        <w:jc w:val="both"/>
        <w:rPr>
          <w:rFonts w:ascii="Arial" w:hAnsi="Arial" w:cs="Arial"/>
          <w:sz w:val="22"/>
          <w:szCs w:val="22"/>
          <w:lang w:val="es-ES"/>
        </w:rPr>
      </w:pPr>
      <w:r w:rsidRPr="00F45107">
        <w:rPr>
          <w:rFonts w:ascii="Arial" w:hAnsi="Arial" w:cs="Arial"/>
          <w:sz w:val="22"/>
          <w:szCs w:val="22"/>
          <w:lang w:val="es-ES"/>
        </w:rPr>
        <w:t>2.-</w:t>
      </w:r>
      <w:r w:rsidRPr="00F45107">
        <w:rPr>
          <w:rFonts w:ascii="Arial" w:hAnsi="Arial" w:cs="Arial"/>
          <w:sz w:val="22"/>
          <w:szCs w:val="22"/>
          <w:lang w:val="es-ES"/>
        </w:rPr>
        <w:tab/>
        <w:t>Compatibilidad con los navegadores. Al realizar las pruebas no todos los navegadores mostraban el contenido adecuadamente por lo que se tuvieron que hacer ajustes extras, observar adecuadamente los ejercicios.</w:t>
      </w:r>
    </w:p>
    <w:p w:rsidR="004E7AF0" w:rsidRPr="00F45107" w:rsidRDefault="004E7AF0" w:rsidP="00285351">
      <w:pPr>
        <w:spacing w:line="360" w:lineRule="auto"/>
        <w:jc w:val="both"/>
        <w:rPr>
          <w:rFonts w:ascii="Arial" w:hAnsi="Arial" w:cs="Arial"/>
          <w:sz w:val="22"/>
          <w:szCs w:val="22"/>
          <w:lang w:val="es-ES"/>
        </w:rPr>
      </w:pPr>
    </w:p>
    <w:p w:rsidR="00F71D8A" w:rsidRPr="00F45107" w:rsidRDefault="004E7AF0" w:rsidP="00285351">
      <w:pPr>
        <w:spacing w:line="360" w:lineRule="auto"/>
        <w:jc w:val="both"/>
        <w:rPr>
          <w:rFonts w:ascii="Arial" w:hAnsi="Arial" w:cs="Arial"/>
          <w:sz w:val="22"/>
          <w:szCs w:val="22"/>
          <w:lang w:val="es-ES"/>
        </w:rPr>
      </w:pPr>
      <w:r w:rsidRPr="00F45107">
        <w:rPr>
          <w:rFonts w:ascii="Arial" w:hAnsi="Arial" w:cs="Arial"/>
          <w:sz w:val="22"/>
          <w:szCs w:val="22"/>
          <w:lang w:val="es-ES"/>
        </w:rPr>
        <w:t>3.-</w:t>
      </w:r>
      <w:r w:rsidRPr="00F45107">
        <w:rPr>
          <w:rFonts w:ascii="Arial" w:hAnsi="Arial" w:cs="Arial"/>
          <w:sz w:val="22"/>
          <w:szCs w:val="22"/>
          <w:lang w:val="es-ES"/>
        </w:rPr>
        <w:tab/>
        <w:t>Validaciones en l</w:t>
      </w:r>
      <w:r w:rsidR="00184603">
        <w:rPr>
          <w:rFonts w:ascii="Arial" w:hAnsi="Arial" w:cs="Arial"/>
          <w:sz w:val="22"/>
          <w:szCs w:val="22"/>
          <w:lang w:val="es-ES"/>
        </w:rPr>
        <w:t>as respuestas de resultados de C</w:t>
      </w:r>
      <w:r w:rsidRPr="00F45107">
        <w:rPr>
          <w:rFonts w:ascii="Arial" w:hAnsi="Arial" w:cs="Arial"/>
          <w:sz w:val="22"/>
          <w:szCs w:val="22"/>
          <w:lang w:val="es-ES"/>
        </w:rPr>
        <w:t>álculo. Tomando en cuenta que l</w:t>
      </w:r>
      <w:r w:rsidR="00245BA3">
        <w:rPr>
          <w:rFonts w:ascii="Arial" w:hAnsi="Arial" w:cs="Arial"/>
          <w:sz w:val="22"/>
          <w:szCs w:val="22"/>
          <w:lang w:val="es-ES"/>
        </w:rPr>
        <w:t>a aplicación está orientada al C</w:t>
      </w:r>
      <w:r w:rsidRPr="00F45107">
        <w:rPr>
          <w:rFonts w:ascii="Arial" w:hAnsi="Arial" w:cs="Arial"/>
          <w:sz w:val="22"/>
          <w:szCs w:val="22"/>
          <w:lang w:val="es-ES"/>
        </w:rPr>
        <w:t>álculo, las posibles respuestas de un ejercicio pueden ser muy variadas ya que un resultado puede ser ingresado de múltiples formas y en un principio no se tom</w:t>
      </w:r>
      <w:ins w:id="544" w:author="Lanix_XP" w:date="2014-06-13T14:31:00Z">
        <w:r w:rsidR="00BC5F7F">
          <w:rPr>
            <w:rFonts w:ascii="Arial" w:hAnsi="Arial" w:cs="Arial"/>
            <w:sz w:val="22"/>
            <w:szCs w:val="22"/>
            <w:lang w:val="es-ES"/>
          </w:rPr>
          <w:t>aron</w:t>
        </w:r>
      </w:ins>
      <w:del w:id="545" w:author="Lanix_XP" w:date="2014-06-13T14:31:00Z">
        <w:r w:rsidRPr="00F45107" w:rsidDel="00BC5F7F">
          <w:rPr>
            <w:rFonts w:ascii="Arial" w:hAnsi="Arial" w:cs="Arial"/>
            <w:sz w:val="22"/>
            <w:szCs w:val="22"/>
            <w:lang w:val="es-ES"/>
          </w:rPr>
          <w:delText>ó</w:delText>
        </w:r>
      </w:del>
      <w:r w:rsidRPr="00F45107">
        <w:rPr>
          <w:rFonts w:ascii="Arial" w:hAnsi="Arial" w:cs="Arial"/>
          <w:sz w:val="22"/>
          <w:szCs w:val="22"/>
          <w:lang w:val="es-ES"/>
        </w:rPr>
        <w:t xml:space="preserve"> en cuenta todas estas posibles entradas, por ello se realizaron constantemente evaluaciones con el experto para incluir cada una de las posibles entradas.</w:t>
      </w:r>
    </w:p>
    <w:p w:rsidR="00B611E2" w:rsidRDefault="00B611E2">
      <w:pPr>
        <w:spacing w:after="160" w:line="259" w:lineRule="auto"/>
        <w:rPr>
          <w:rFonts w:ascii="Arial" w:hAnsi="Arial" w:cs="Arial"/>
          <w:sz w:val="16"/>
          <w:szCs w:val="16"/>
        </w:rPr>
      </w:pPr>
      <w:r>
        <w:rPr>
          <w:rFonts w:ascii="Arial" w:hAnsi="Arial" w:cs="Arial"/>
          <w:sz w:val="16"/>
          <w:szCs w:val="16"/>
        </w:rPr>
        <w:br w:type="page"/>
      </w:r>
    </w:p>
    <w:p w:rsidR="007B2352" w:rsidRPr="006059F0" w:rsidRDefault="007B2352" w:rsidP="00285351">
      <w:pPr>
        <w:spacing w:line="360" w:lineRule="auto"/>
        <w:jc w:val="both"/>
        <w:rPr>
          <w:rFonts w:ascii="Arial" w:hAnsi="Arial" w:cs="Arial"/>
          <w:sz w:val="16"/>
          <w:szCs w:val="16"/>
        </w:rPr>
      </w:pPr>
    </w:p>
    <w:p w:rsidR="00F71D8A" w:rsidRPr="00F45107" w:rsidRDefault="00F71D8A" w:rsidP="009E2662">
      <w:pPr>
        <w:pStyle w:val="Ttulo2"/>
        <w:rPr>
          <w:rFonts w:ascii="Arial" w:hAnsi="Arial" w:cs="Arial"/>
          <w:i/>
          <w:color w:val="auto"/>
          <w:sz w:val="24"/>
          <w:szCs w:val="24"/>
        </w:rPr>
      </w:pPr>
      <w:bookmarkStart w:id="546" w:name="_Toc389243593"/>
      <w:r w:rsidRPr="00F45107">
        <w:rPr>
          <w:rFonts w:ascii="Arial" w:hAnsi="Arial" w:cs="Arial"/>
          <w:i/>
          <w:color w:val="auto"/>
          <w:sz w:val="24"/>
          <w:szCs w:val="24"/>
        </w:rPr>
        <w:t>Evaluación Automática.</w:t>
      </w:r>
      <w:bookmarkEnd w:id="546"/>
    </w:p>
    <w:p w:rsidR="00F71D8A" w:rsidRPr="00F45107" w:rsidRDefault="00F71D8A" w:rsidP="00285351">
      <w:pPr>
        <w:spacing w:line="360" w:lineRule="auto"/>
        <w:jc w:val="both"/>
        <w:rPr>
          <w:rFonts w:ascii="Arial" w:hAnsi="Arial" w:cs="Arial"/>
          <w:sz w:val="22"/>
          <w:szCs w:val="22"/>
        </w:rPr>
      </w:pPr>
    </w:p>
    <w:p w:rsidR="00F71D8A" w:rsidRDefault="00F71D8A" w:rsidP="00285351">
      <w:pPr>
        <w:spacing w:line="360" w:lineRule="auto"/>
        <w:jc w:val="both"/>
        <w:rPr>
          <w:ins w:id="547" w:author="Lanix_XP" w:date="2014-06-13T14:31:00Z"/>
          <w:rFonts w:ascii="Arial" w:hAnsi="Arial" w:cs="Arial"/>
          <w:sz w:val="22"/>
          <w:szCs w:val="22"/>
        </w:rPr>
      </w:pPr>
      <w:r w:rsidRPr="00F45107">
        <w:rPr>
          <w:rFonts w:ascii="Arial" w:hAnsi="Arial" w:cs="Arial"/>
          <w:sz w:val="22"/>
          <w:szCs w:val="22"/>
        </w:rPr>
        <w:tab/>
        <w:t>Este tipo de evaluación se recomienda porque ayuda a detectar errores que se hacen al desarrollar el sitio, ahorrándose costos y tiempo, pues antes de que lo utilicen los usuarios se pueden corregir detalles de formularios incorrectos o ligas mal dirigidas, entre otros muchos errores.</w:t>
      </w:r>
    </w:p>
    <w:p w:rsidR="00BC5F7F" w:rsidRPr="00F45107" w:rsidRDefault="00BC5F7F" w:rsidP="00285351">
      <w:pPr>
        <w:spacing w:line="360" w:lineRule="auto"/>
        <w:jc w:val="both"/>
        <w:rPr>
          <w:rFonts w:ascii="Arial" w:hAnsi="Arial" w:cs="Arial"/>
          <w:sz w:val="22"/>
          <w:szCs w:val="22"/>
        </w:rPr>
      </w:pPr>
    </w:p>
    <w:p w:rsidR="00F71D8A" w:rsidRPr="00F45107" w:rsidRDefault="00F71D8A" w:rsidP="00285351">
      <w:pPr>
        <w:spacing w:line="360" w:lineRule="auto"/>
        <w:jc w:val="both"/>
        <w:rPr>
          <w:rFonts w:ascii="Arial" w:hAnsi="Arial" w:cs="Arial"/>
          <w:sz w:val="22"/>
          <w:szCs w:val="22"/>
        </w:rPr>
      </w:pPr>
      <w:r w:rsidRPr="00F45107">
        <w:rPr>
          <w:rFonts w:ascii="Arial" w:hAnsi="Arial" w:cs="Arial"/>
          <w:sz w:val="22"/>
          <w:szCs w:val="22"/>
        </w:rPr>
        <w:tab/>
        <w:t>Instrumentos: para realizar esta evaluación se utilizaron las siguientes herramientas: Navegadores: Google Chrome, Firefox, Opera, Internet Explorer.</w:t>
      </w:r>
    </w:p>
    <w:p w:rsidR="00F71D8A" w:rsidRPr="00F45107" w:rsidRDefault="00F71D8A" w:rsidP="00285351">
      <w:pPr>
        <w:spacing w:line="360" w:lineRule="auto"/>
        <w:jc w:val="both"/>
        <w:rPr>
          <w:rFonts w:ascii="Arial" w:hAnsi="Arial" w:cs="Arial"/>
          <w:sz w:val="22"/>
          <w:szCs w:val="22"/>
        </w:rPr>
      </w:pPr>
    </w:p>
    <w:p w:rsidR="00CB7DD4" w:rsidRDefault="00F71D8A" w:rsidP="00285351">
      <w:pPr>
        <w:spacing w:line="360" w:lineRule="auto"/>
        <w:jc w:val="both"/>
        <w:rPr>
          <w:ins w:id="548" w:author="Lanix_XP" w:date="2014-06-13T14:31:00Z"/>
          <w:rFonts w:ascii="Arial" w:hAnsi="Arial" w:cs="Arial"/>
          <w:sz w:val="22"/>
          <w:szCs w:val="22"/>
        </w:rPr>
      </w:pPr>
      <w:r w:rsidRPr="00F45107">
        <w:rPr>
          <w:rFonts w:ascii="Arial" w:hAnsi="Arial" w:cs="Arial"/>
          <w:sz w:val="22"/>
          <w:szCs w:val="22"/>
        </w:rPr>
        <w:tab/>
        <w:t>Primeramente, se revisó que el sitio Web cumpliera con una lista de 40 requisitos</w:t>
      </w:r>
      <w:del w:id="549" w:author="Lanix_XP" w:date="2014-06-13T14:31:00Z">
        <w:r w:rsidRPr="00F45107" w:rsidDel="00BC5F7F">
          <w:rPr>
            <w:rFonts w:ascii="Arial" w:hAnsi="Arial" w:cs="Arial"/>
            <w:sz w:val="22"/>
            <w:szCs w:val="22"/>
          </w:rPr>
          <w:delText>,</w:delText>
        </w:r>
      </w:del>
      <w:r w:rsidRPr="00F45107">
        <w:rPr>
          <w:rFonts w:ascii="Arial" w:hAnsi="Arial" w:cs="Arial"/>
          <w:sz w:val="22"/>
          <w:szCs w:val="22"/>
        </w:rPr>
        <w:t xml:space="preserve"> que propone Manchón </w:t>
      </w:r>
      <w:sdt>
        <w:sdtPr>
          <w:rPr>
            <w:rFonts w:ascii="Arial" w:hAnsi="Arial" w:cs="Arial"/>
            <w:sz w:val="22"/>
            <w:szCs w:val="22"/>
          </w:rPr>
          <w:id w:val="1170910922"/>
          <w:citation/>
        </w:sdtPr>
        <w:sdtContent>
          <w:r w:rsidR="009020F8">
            <w:rPr>
              <w:rFonts w:ascii="Arial" w:hAnsi="Arial" w:cs="Arial"/>
              <w:sz w:val="22"/>
              <w:szCs w:val="22"/>
            </w:rPr>
            <w:fldChar w:fldCharType="begin"/>
          </w:r>
          <w:r w:rsidR="00867C28">
            <w:rPr>
              <w:rFonts w:ascii="Arial" w:hAnsi="Arial" w:cs="Arial"/>
              <w:sz w:val="22"/>
              <w:szCs w:val="22"/>
            </w:rPr>
            <w:instrText xml:space="preserve">CITATION Mansf \l 2058 </w:instrText>
          </w:r>
          <w:r w:rsidR="009020F8">
            <w:rPr>
              <w:rFonts w:ascii="Arial" w:hAnsi="Arial" w:cs="Arial"/>
              <w:sz w:val="22"/>
              <w:szCs w:val="22"/>
            </w:rPr>
            <w:fldChar w:fldCharType="separate"/>
          </w:r>
          <w:r w:rsidR="00EE590A" w:rsidRPr="00EE590A">
            <w:rPr>
              <w:rFonts w:ascii="Arial" w:hAnsi="Arial" w:cs="Arial"/>
              <w:noProof/>
              <w:sz w:val="22"/>
              <w:szCs w:val="22"/>
            </w:rPr>
            <w:t>(Manchón, 2011)</w:t>
          </w:r>
          <w:r w:rsidR="009020F8">
            <w:rPr>
              <w:rFonts w:ascii="Arial" w:hAnsi="Arial" w:cs="Arial"/>
              <w:sz w:val="22"/>
              <w:szCs w:val="22"/>
            </w:rPr>
            <w:fldChar w:fldCharType="end"/>
          </w:r>
        </w:sdtContent>
      </w:sdt>
      <w:r w:rsidR="00CB7DD4" w:rsidRPr="00F45107">
        <w:rPr>
          <w:rFonts w:ascii="Arial" w:hAnsi="Arial" w:cs="Arial"/>
          <w:sz w:val="22"/>
          <w:szCs w:val="22"/>
        </w:rPr>
        <w:t>. Al ir cumpliendo con cada uno de los requisitos, al sitio Web se le va confirmando el grado de usabilidad.</w:t>
      </w:r>
    </w:p>
    <w:p w:rsidR="00BC5F7F" w:rsidRPr="00F45107" w:rsidRDefault="00BC5F7F" w:rsidP="00285351">
      <w:pPr>
        <w:spacing w:line="360" w:lineRule="auto"/>
        <w:jc w:val="both"/>
        <w:rPr>
          <w:rFonts w:ascii="Arial" w:hAnsi="Arial" w:cs="Arial"/>
          <w:sz w:val="22"/>
          <w:szCs w:val="22"/>
        </w:rPr>
      </w:pPr>
    </w:p>
    <w:p w:rsidR="00CB7DD4" w:rsidRPr="00F45107" w:rsidRDefault="00CB7DD4" w:rsidP="00285351">
      <w:pPr>
        <w:spacing w:line="360" w:lineRule="auto"/>
        <w:jc w:val="both"/>
        <w:rPr>
          <w:rFonts w:ascii="Arial" w:hAnsi="Arial" w:cs="Arial"/>
          <w:sz w:val="22"/>
          <w:szCs w:val="22"/>
        </w:rPr>
      </w:pPr>
      <w:r w:rsidRPr="00F45107">
        <w:rPr>
          <w:rFonts w:ascii="Arial" w:hAnsi="Arial" w:cs="Arial"/>
          <w:sz w:val="22"/>
          <w:szCs w:val="22"/>
        </w:rPr>
        <w:t>A continuación se listan los 40 requisitos con los que en el momento de la evaluación</w:t>
      </w:r>
      <w:r w:rsidR="004B0B01">
        <w:rPr>
          <w:rFonts w:ascii="Arial" w:hAnsi="Arial" w:cs="Arial"/>
          <w:sz w:val="22"/>
          <w:szCs w:val="22"/>
        </w:rPr>
        <w:t xml:space="preserve"> técnica cumplió en el sitio Web</w:t>
      </w:r>
      <w:r w:rsidRPr="00F45107">
        <w:rPr>
          <w:rFonts w:ascii="Arial" w:hAnsi="Arial" w:cs="Arial"/>
          <w:sz w:val="22"/>
          <w:szCs w:val="22"/>
        </w:rPr>
        <w:t xml:space="preserve"> </w:t>
      </w:r>
      <w:sdt>
        <w:sdtPr>
          <w:rPr>
            <w:rFonts w:ascii="Arial" w:hAnsi="Arial" w:cs="Arial"/>
            <w:sz w:val="22"/>
            <w:szCs w:val="22"/>
          </w:rPr>
          <w:id w:val="1841658096"/>
          <w:citation/>
        </w:sdtPr>
        <w:sdtContent>
          <w:r w:rsidR="009020F8">
            <w:rPr>
              <w:rFonts w:ascii="Arial" w:hAnsi="Arial" w:cs="Arial"/>
              <w:sz w:val="22"/>
              <w:szCs w:val="22"/>
            </w:rPr>
            <w:fldChar w:fldCharType="begin"/>
          </w:r>
          <w:r w:rsidR="00867C28">
            <w:rPr>
              <w:rFonts w:ascii="Arial" w:hAnsi="Arial" w:cs="Arial"/>
              <w:sz w:val="22"/>
              <w:szCs w:val="22"/>
            </w:rPr>
            <w:instrText xml:space="preserve">CITATION Mansf \l 2058 </w:instrText>
          </w:r>
          <w:r w:rsidR="009020F8">
            <w:rPr>
              <w:rFonts w:ascii="Arial" w:hAnsi="Arial" w:cs="Arial"/>
              <w:sz w:val="22"/>
              <w:szCs w:val="22"/>
            </w:rPr>
            <w:fldChar w:fldCharType="separate"/>
          </w:r>
          <w:r w:rsidR="00EE590A" w:rsidRPr="00EE590A">
            <w:rPr>
              <w:rFonts w:ascii="Arial" w:hAnsi="Arial" w:cs="Arial"/>
              <w:noProof/>
              <w:sz w:val="22"/>
              <w:szCs w:val="22"/>
            </w:rPr>
            <w:t>(Manchón, 2011)</w:t>
          </w:r>
          <w:r w:rsidR="009020F8">
            <w:rPr>
              <w:rFonts w:ascii="Arial" w:hAnsi="Arial" w:cs="Arial"/>
              <w:sz w:val="22"/>
              <w:szCs w:val="22"/>
            </w:rPr>
            <w:fldChar w:fldCharType="end"/>
          </w:r>
        </w:sdtContent>
      </w:sdt>
      <w:r w:rsidRPr="00F45107">
        <w:rPr>
          <w:rFonts w:ascii="Arial" w:hAnsi="Arial" w:cs="Arial"/>
          <w:sz w:val="22"/>
          <w:szCs w:val="22"/>
        </w:rPr>
        <w:t>.</w:t>
      </w:r>
    </w:p>
    <w:p w:rsidR="00CB7DD4" w:rsidRPr="00F45107" w:rsidRDefault="00CB7DD4" w:rsidP="00285351">
      <w:pPr>
        <w:spacing w:line="360" w:lineRule="auto"/>
        <w:jc w:val="both"/>
        <w:rPr>
          <w:rFonts w:ascii="Arial" w:hAnsi="Arial" w:cs="Arial"/>
          <w:sz w:val="22"/>
          <w:szCs w:val="22"/>
        </w:rPr>
      </w:pP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Usar tipo de letra sans-serif con un tamaño de texto adecuado, letra 12 puntos para los contenidos</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Alinear el texto del cuerpo a la izquierda</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Asegurarse que no hay grandes sentencias en mayúscula</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Usar listas para desplazar los textos cuando sea necesario</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Escribir primero la conclusión y luego la explicación</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Crear suficiente contraste entre el texto y el fondo</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Revisar la ortografía y gramática del contenido</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Usar menos de 8 opciones en la navegación de los menús</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Distinguir las páginas activas y no activas en el menú</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Usar texto explicativo para los links</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Añadir el atributo TITLE a todos los links</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Comprobar si es posible navegar por el sitio Web usando las teclas SHIFT-TAB y RETURN</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Hacer una estructura de página consistente</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Decirle al usuario lo que le espera después de hacer clic en el botón de enviar</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No cambiar la forma estándar de los campos de entrada del texto</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Preguntar información usando un orden lógico</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t>Usar campos de entrada dobles para contraseñas</w:t>
      </w:r>
    </w:p>
    <w:p w:rsidR="00CB7DD4" w:rsidRPr="00F45107" w:rsidRDefault="00CB7DD4" w:rsidP="00285351">
      <w:pPr>
        <w:pStyle w:val="Sinespaciado"/>
        <w:spacing w:line="360" w:lineRule="auto"/>
        <w:jc w:val="both"/>
        <w:rPr>
          <w:rFonts w:ascii="Arial" w:hAnsi="Arial" w:cs="Arial"/>
          <w:i/>
          <w:sz w:val="22"/>
          <w:szCs w:val="22"/>
          <w:lang w:val="es-MX"/>
        </w:rPr>
      </w:pPr>
      <w:r w:rsidRPr="00F45107">
        <w:rPr>
          <w:rFonts w:ascii="Arial" w:hAnsi="Arial" w:cs="Arial"/>
          <w:i/>
          <w:sz w:val="22"/>
          <w:szCs w:val="22"/>
          <w:lang w:val="es-MX"/>
        </w:rPr>
        <w:lastRenderedPageBreak/>
        <w:t>Asegurarse que el usuario puede rellenar el formulario entero usando la tecla TAB</w:t>
      </w:r>
    </w:p>
    <w:p w:rsidR="00CB7DD4" w:rsidRPr="00F45107" w:rsidRDefault="00CB7DD4" w:rsidP="00285351">
      <w:pPr>
        <w:pStyle w:val="Sinespaciado"/>
        <w:spacing w:line="360" w:lineRule="auto"/>
        <w:jc w:val="both"/>
        <w:rPr>
          <w:rFonts w:ascii="Arial" w:hAnsi="Arial" w:cs="Arial"/>
          <w:i/>
          <w:sz w:val="22"/>
          <w:szCs w:val="22"/>
          <w:lang w:val="es-MX"/>
        </w:rPr>
      </w:pPr>
    </w:p>
    <w:p w:rsidR="00CB7DD4" w:rsidRPr="00F45107" w:rsidRDefault="00CB7DD4"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ab/>
        <w:t xml:space="preserve">En la evaluación automática, el sitio Web </w:t>
      </w:r>
      <w:r w:rsidR="00A166EB" w:rsidRPr="00F45107">
        <w:rPr>
          <w:rFonts w:ascii="Arial" w:hAnsi="Arial" w:cs="Arial"/>
          <w:sz w:val="22"/>
          <w:szCs w:val="22"/>
          <w:lang w:val="es-MX"/>
        </w:rPr>
        <w:t>cumplió</w:t>
      </w:r>
      <w:r w:rsidRPr="00F45107">
        <w:rPr>
          <w:rFonts w:ascii="Arial" w:hAnsi="Arial" w:cs="Arial"/>
          <w:sz w:val="22"/>
          <w:szCs w:val="22"/>
          <w:lang w:val="es-MX"/>
        </w:rPr>
        <w:t xml:space="preserve"> completamente con 28 requisitos, lo cual se interpreta como un grado mediano de usabilidad </w:t>
      </w:r>
      <w:r w:rsidR="00285351" w:rsidRPr="00F45107">
        <w:rPr>
          <w:rFonts w:ascii="Arial" w:hAnsi="Arial" w:cs="Arial"/>
          <w:sz w:val="22"/>
          <w:szCs w:val="22"/>
          <w:lang w:val="es-MX"/>
        </w:rPr>
        <w:t>para la parte técnica.</w:t>
      </w:r>
    </w:p>
    <w:p w:rsidR="00CB7DD4" w:rsidRPr="006059F0" w:rsidRDefault="00CB7DD4" w:rsidP="00285351">
      <w:pPr>
        <w:pStyle w:val="Sinespaciado"/>
        <w:spacing w:line="360" w:lineRule="auto"/>
        <w:jc w:val="both"/>
        <w:rPr>
          <w:rFonts w:ascii="Arial" w:hAnsi="Arial" w:cs="Arial"/>
          <w:sz w:val="16"/>
          <w:szCs w:val="16"/>
          <w:lang w:val="es-MX"/>
        </w:rPr>
      </w:pPr>
    </w:p>
    <w:p w:rsidR="00CB7DD4" w:rsidRPr="00F45107" w:rsidRDefault="00CB7DD4" w:rsidP="009E2662">
      <w:pPr>
        <w:pStyle w:val="Ttulo2"/>
        <w:rPr>
          <w:rFonts w:ascii="Arial" w:hAnsi="Arial" w:cs="Arial"/>
          <w:i/>
          <w:color w:val="auto"/>
          <w:sz w:val="24"/>
          <w:szCs w:val="24"/>
        </w:rPr>
      </w:pPr>
      <w:bookmarkStart w:id="550" w:name="_Toc389243594"/>
      <w:r w:rsidRPr="00F45107">
        <w:rPr>
          <w:rFonts w:ascii="Arial" w:hAnsi="Arial" w:cs="Arial"/>
          <w:i/>
          <w:color w:val="auto"/>
          <w:sz w:val="24"/>
          <w:szCs w:val="24"/>
        </w:rPr>
        <w:t>Evaluación Heurística</w:t>
      </w:r>
      <w:bookmarkEnd w:id="550"/>
    </w:p>
    <w:p w:rsidR="00CB7DD4" w:rsidRPr="00F45107" w:rsidRDefault="00CB7DD4" w:rsidP="00285351">
      <w:pPr>
        <w:pStyle w:val="Sinespaciado"/>
        <w:spacing w:line="360" w:lineRule="auto"/>
        <w:jc w:val="both"/>
        <w:rPr>
          <w:rFonts w:ascii="Arial" w:hAnsi="Arial" w:cs="Arial"/>
          <w:sz w:val="22"/>
          <w:szCs w:val="22"/>
          <w:lang w:val="es-MX"/>
        </w:rPr>
      </w:pPr>
    </w:p>
    <w:p w:rsidR="00CB7DD4" w:rsidRPr="00F45107" w:rsidRDefault="00CB7DD4"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ab/>
        <w:t>Este tipo de evaluación tiene como propósito evaluar un sitio Web a través de la opinión de personas expertas. Posteriormente se recomienda realizar un test de usuarios para completar la evaluación.</w:t>
      </w:r>
    </w:p>
    <w:p w:rsidR="00CB7DD4" w:rsidRPr="00F45107" w:rsidRDefault="00CB7DD4" w:rsidP="00285351">
      <w:pPr>
        <w:pStyle w:val="Sinespaciado"/>
        <w:spacing w:line="360" w:lineRule="auto"/>
        <w:jc w:val="both"/>
        <w:rPr>
          <w:rFonts w:ascii="Arial" w:hAnsi="Arial" w:cs="Arial"/>
          <w:sz w:val="22"/>
          <w:szCs w:val="22"/>
          <w:lang w:val="es-MX"/>
        </w:rPr>
      </w:pPr>
    </w:p>
    <w:p w:rsidR="00CB7DD4" w:rsidRPr="00F45107" w:rsidRDefault="00CB7DD4"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ab/>
        <w:t xml:space="preserve">Instrumento: para realizar la Evaluación Heurística, se contó con la colaboración de cinco expertos, de los cuales: dos de ellos </w:t>
      </w:r>
      <w:r w:rsidR="006C266E" w:rsidRPr="00F45107">
        <w:rPr>
          <w:rFonts w:ascii="Arial" w:hAnsi="Arial" w:cs="Arial"/>
          <w:sz w:val="22"/>
          <w:szCs w:val="22"/>
          <w:lang w:val="es-MX"/>
        </w:rPr>
        <w:t>son especialistas en el área de</w:t>
      </w:r>
      <w:r w:rsidRPr="00F45107">
        <w:rPr>
          <w:rFonts w:ascii="Arial" w:hAnsi="Arial" w:cs="Arial"/>
          <w:sz w:val="22"/>
          <w:szCs w:val="22"/>
          <w:lang w:val="es-MX"/>
        </w:rPr>
        <w:t xml:space="preserve"> pedagogía, dos en el área del diseño y desarrollo de páginas Web y un profesor con conocimientos del curso de matemáticas implementado.</w:t>
      </w:r>
    </w:p>
    <w:p w:rsidR="00CB7DD4" w:rsidRPr="00F45107" w:rsidRDefault="00CB7DD4" w:rsidP="00285351">
      <w:pPr>
        <w:pStyle w:val="Sinespaciado"/>
        <w:spacing w:line="360" w:lineRule="auto"/>
        <w:jc w:val="both"/>
        <w:rPr>
          <w:rFonts w:ascii="Arial" w:hAnsi="Arial" w:cs="Arial"/>
          <w:sz w:val="22"/>
          <w:szCs w:val="22"/>
          <w:lang w:val="es-MX"/>
        </w:rPr>
      </w:pPr>
    </w:p>
    <w:p w:rsidR="00CB7DD4" w:rsidRPr="00F45107" w:rsidRDefault="00CB7DD4"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A cada uno de los evaluadores se le envió el siguiente documento:</w:t>
      </w:r>
    </w:p>
    <w:p w:rsidR="00CB7DD4" w:rsidRPr="00F45107" w:rsidRDefault="009020F8" w:rsidP="00CB7DD4">
      <w:pPr>
        <w:pStyle w:val="Sinespaciado"/>
        <w:spacing w:line="360" w:lineRule="auto"/>
        <w:jc w:val="both"/>
        <w:rPr>
          <w:rFonts w:ascii="Arial" w:hAnsi="Arial" w:cs="Arial"/>
          <w:sz w:val="22"/>
          <w:szCs w:val="22"/>
          <w:lang w:val="es-MX"/>
        </w:rPr>
      </w:pPr>
      <w:r w:rsidRPr="009020F8">
        <w:rPr>
          <w:noProof/>
          <w:sz w:val="22"/>
          <w:szCs w:val="22"/>
          <w:lang w:val="es-MX" w:eastAsia="es-MX"/>
        </w:rPr>
        <w:pict>
          <v:shapetype id="_x0000_t202" coordsize="21600,21600" o:spt="202" path="m,l,21600r21600,l21600,xe">
            <v:stroke joinstyle="miter"/>
            <v:path gradientshapeok="t" o:connecttype="rect"/>
          </v:shapetype>
          <v:shape id="Cuadro de texto 26" o:spid="_x0000_s1026" type="#_x0000_t202" style="position:absolute;left:0;text-align:left;margin-left:-13.2pt;margin-top:22.45pt;width:439.5pt;height:205.1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" strokeweight="3pt">
            <v:stroke linestyle="thinThick"/>
            <v:textbox>
              <w:txbxContent>
                <w:p w:rsidR="00AB0EC1" w:rsidRDefault="00AB0EC1" w:rsidP="00CB7DD4">
                  <w:pPr>
                    <w:jc w:val="both"/>
                  </w:pPr>
                  <w:r>
                    <w:t xml:space="preserve">Estimado evaluador: </w:t>
                  </w:r>
                </w:p>
                <w:p w:rsidR="00AB0EC1" w:rsidRDefault="00AB0EC1" w:rsidP="00CB7DD4">
                  <w:pPr>
                    <w:jc w:val="both"/>
                  </w:pPr>
                </w:p>
                <w:p w:rsidR="00AB0EC1" w:rsidRDefault="00AB0EC1" w:rsidP="00CB7DD4">
                  <w:pPr>
                    <w:jc w:val="both"/>
                  </w:pPr>
                  <w:r>
                    <w:t>Le solicito amablemente navegar por el sitio Web cuya dirección es:</w:t>
                  </w:r>
                </w:p>
                <w:p w:rsidR="00AB0EC1" w:rsidRDefault="00AB0EC1" w:rsidP="00CB7DD4">
                  <w:pPr>
                    <w:jc w:val="center"/>
                  </w:pPr>
                  <w:r>
                    <w:t>http://telematicanet.ucol.mx/piac/</w:t>
                  </w:r>
                </w:p>
                <w:p w:rsidR="00AB0EC1" w:rsidRDefault="00AB0EC1" w:rsidP="00CB7DD4">
                  <w:pPr>
                    <w:jc w:val="both"/>
                  </w:pPr>
                  <w:r>
                    <w:t>Posteriormente le  pido elaborar una lista de los problemas, inconsistencias o debilidades que encuentre en el sitio, en orden descendente de acuerdo a la gravedad del problema, y dar una breve explicación de cada problema de acuerdo con los principios de usabilidad clasificados por los siguientes tres factores:</w:t>
                  </w:r>
                </w:p>
                <w:p w:rsidR="00AB0EC1" w:rsidRDefault="00AB0EC1" w:rsidP="00CB7DD4">
                  <w:pPr>
                    <w:jc w:val="both"/>
                  </w:pPr>
                  <w:r>
                    <w:t>1.- La frecuencia con la que ocurre el problema.</w:t>
                  </w:r>
                </w:p>
                <w:p w:rsidR="00AB0EC1" w:rsidRDefault="00AB0EC1" w:rsidP="00CB7DD4">
                  <w:pPr>
                    <w:jc w:val="both"/>
                  </w:pPr>
                  <w:r>
                    <w:t>2.- El impacto del problema cuando sucede.</w:t>
                  </w:r>
                </w:p>
                <w:p w:rsidR="00AB0EC1" w:rsidRDefault="00AB0EC1" w:rsidP="00CB7DD4">
                  <w:pPr>
                    <w:jc w:val="both"/>
                  </w:pPr>
                  <w:r>
                    <w:t>3.- La persistencia del problema.</w:t>
                  </w:r>
                </w:p>
                <w:p w:rsidR="00AB0EC1" w:rsidRDefault="00AB0EC1" w:rsidP="00CB7DD4">
                  <w:pPr>
                    <w:jc w:val="both"/>
                  </w:pPr>
                  <w:r>
                    <w:t>Describir la experiencia que obtuvo al interactuar con el sitio Web, donde exprese sus comentarios, sugerencias y posibles propuestas e ideas para la mejora del mismo.</w:t>
                  </w:r>
                </w:p>
                <w:p w:rsidR="00AB0EC1" w:rsidRDefault="00AB0EC1" w:rsidP="00CB7DD4">
                  <w:pPr>
                    <w:jc w:val="both"/>
                  </w:pPr>
                  <w:r>
                    <w:t xml:space="preserve">“Agradezco de antemano sus finas atenciones y su apreciable tiempo. " </w:t>
                  </w:r>
                </w:p>
                <w:p w:rsidR="00AB0EC1" w:rsidRDefault="00AB0EC1" w:rsidP="00CB7DD4">
                  <w:pPr>
                    <w:jc w:val="both"/>
                  </w:pPr>
                  <w:r>
                    <w:t>Nota: El tema de funciones es el que se encuentra completo.</w:t>
                  </w:r>
                </w:p>
                <w:p w:rsidR="00AB0EC1" w:rsidRDefault="00AB0EC1" w:rsidP="00CB7DD4">
                  <w:pPr>
                    <w:rPr>
                      <w:sz w:val="20"/>
                      <w:szCs w:val="20"/>
                    </w:rPr>
                  </w:pPr>
                </w:p>
              </w:txbxContent>
            </v:textbox>
            <w10:wrap type="topAndBottom"/>
          </v:shape>
        </w:pict>
      </w:r>
    </w:p>
    <w:p w:rsidR="00CB7DD4" w:rsidRPr="00F45107" w:rsidRDefault="00CB7DD4" w:rsidP="00CB7DD4">
      <w:pPr>
        <w:pStyle w:val="Sinespaciado"/>
        <w:spacing w:line="360" w:lineRule="auto"/>
        <w:jc w:val="both"/>
        <w:rPr>
          <w:rFonts w:ascii="Arial" w:hAnsi="Arial" w:cs="Arial"/>
          <w:sz w:val="22"/>
          <w:szCs w:val="22"/>
          <w:lang w:val="es-MX"/>
        </w:rPr>
      </w:pPr>
    </w:p>
    <w:p w:rsidR="00CB7DD4" w:rsidRPr="00F45107" w:rsidRDefault="00CE7D7B"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ab/>
        <w:t>En el documento enviado, se le pidió a los evaluadores, que navegaran libremente en el sitio Web y posteriormente hicieran llegar sus comentarios, opiniones y sugerencias.</w:t>
      </w:r>
    </w:p>
    <w:p w:rsidR="00CE7D7B" w:rsidRPr="00F45107" w:rsidRDefault="00CE7D7B" w:rsidP="00285351">
      <w:pPr>
        <w:pStyle w:val="Sinespaciado"/>
        <w:spacing w:line="360" w:lineRule="auto"/>
        <w:jc w:val="both"/>
        <w:rPr>
          <w:rFonts w:ascii="Arial" w:hAnsi="Arial" w:cs="Arial"/>
          <w:sz w:val="22"/>
          <w:szCs w:val="22"/>
          <w:lang w:val="es-MX"/>
        </w:rPr>
      </w:pPr>
    </w:p>
    <w:p w:rsidR="00CE7D7B" w:rsidRPr="00F45107" w:rsidRDefault="00CE7D7B"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lastRenderedPageBreak/>
        <w:tab/>
        <w:t>Es importante destacar que vía internet se les hizo llegar el documento con las instrucciones a cada evaluador, y cada experto ingres</w:t>
      </w:r>
      <w:ins w:id="551" w:author="Lanix_XP" w:date="2014-06-13T14:32:00Z">
        <w:r w:rsidR="00D05852">
          <w:rPr>
            <w:rFonts w:ascii="Arial" w:hAnsi="Arial" w:cs="Arial"/>
            <w:sz w:val="22"/>
            <w:szCs w:val="22"/>
            <w:lang w:val="es-MX"/>
          </w:rPr>
          <w:t>ó</w:t>
        </w:r>
      </w:ins>
      <w:del w:id="552" w:author="Lanix_XP" w:date="2014-06-13T14:32:00Z">
        <w:r w:rsidRPr="00F45107" w:rsidDel="00D05852">
          <w:rPr>
            <w:rFonts w:ascii="Arial" w:hAnsi="Arial" w:cs="Arial"/>
            <w:sz w:val="22"/>
            <w:szCs w:val="22"/>
            <w:lang w:val="es-MX"/>
          </w:rPr>
          <w:delText>o</w:delText>
        </w:r>
      </w:del>
      <w:r w:rsidRPr="00F45107">
        <w:rPr>
          <w:rFonts w:ascii="Arial" w:hAnsi="Arial" w:cs="Arial"/>
          <w:sz w:val="22"/>
          <w:szCs w:val="22"/>
          <w:lang w:val="es-MX"/>
        </w:rPr>
        <w:t xml:space="preserve"> al sitio y lo evaluó según los criterios señalados.</w:t>
      </w:r>
    </w:p>
    <w:p w:rsidR="00CE7D7B" w:rsidRPr="00F45107" w:rsidRDefault="00CE7D7B" w:rsidP="00285351">
      <w:pPr>
        <w:pStyle w:val="Sinespaciado"/>
        <w:spacing w:line="360" w:lineRule="auto"/>
        <w:jc w:val="both"/>
        <w:rPr>
          <w:rFonts w:ascii="Arial" w:hAnsi="Arial" w:cs="Arial"/>
          <w:sz w:val="22"/>
          <w:szCs w:val="22"/>
          <w:lang w:val="es-MX"/>
        </w:rPr>
      </w:pPr>
    </w:p>
    <w:p w:rsidR="00CE7D7B" w:rsidRPr="00F45107" w:rsidRDefault="00CE7D7B" w:rsidP="008B316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Los comentarios m</w:t>
      </w:r>
      <w:ins w:id="553" w:author="Lanix_XP" w:date="2014-06-13T14:32:00Z">
        <w:r w:rsidR="00D05852">
          <w:rPr>
            <w:rFonts w:ascii="Arial" w:hAnsi="Arial" w:cs="Arial"/>
            <w:sz w:val="22"/>
            <w:szCs w:val="22"/>
            <w:lang w:val="es-MX"/>
          </w:rPr>
          <w:t>á</w:t>
        </w:r>
      </w:ins>
      <w:r w:rsidRPr="00F45107">
        <w:rPr>
          <w:rFonts w:ascii="Arial" w:hAnsi="Arial" w:cs="Arial"/>
          <w:sz w:val="22"/>
          <w:szCs w:val="22"/>
          <w:lang w:val="es-MX"/>
        </w:rPr>
        <w:t>s importantes que los expertos hicieron llegar una vez que navegaron por el sitio Web fueron:</w:t>
      </w:r>
      <w:r w:rsidR="007B2352" w:rsidRPr="00F45107">
        <w:rPr>
          <w:rFonts w:ascii="Arial" w:hAnsi="Arial" w:cs="Arial"/>
          <w:sz w:val="22"/>
          <w:szCs w:val="22"/>
          <w:lang w:val="es-MX"/>
        </w:rPr>
        <w:tab/>
      </w:r>
    </w:p>
    <w:p w:rsidR="008B3161" w:rsidRPr="00F45107" w:rsidRDefault="008B3161" w:rsidP="008B3161">
      <w:pPr>
        <w:pStyle w:val="Sinespaciado"/>
        <w:spacing w:line="360" w:lineRule="auto"/>
        <w:jc w:val="both"/>
        <w:rPr>
          <w:rFonts w:ascii="Arial" w:hAnsi="Arial" w:cs="Arial"/>
          <w:sz w:val="22"/>
          <w:szCs w:val="22"/>
          <w:lang w:val="es-MX"/>
        </w:rPr>
      </w:pPr>
    </w:p>
    <w:p w:rsidR="00000000" w:rsidRDefault="00CE7D7B">
      <w:pPr>
        <w:pStyle w:val="Sinespaciado"/>
        <w:numPr>
          <w:ilvl w:val="0"/>
          <w:numId w:val="26"/>
        </w:numPr>
        <w:spacing w:line="360" w:lineRule="auto"/>
        <w:jc w:val="both"/>
        <w:rPr>
          <w:rFonts w:ascii="Arial" w:hAnsi="Arial" w:cs="Arial"/>
          <w:i/>
          <w:sz w:val="22"/>
          <w:szCs w:val="22"/>
          <w:lang w:val="es-MX"/>
        </w:rPr>
        <w:pPrChange w:id="554" w:author="Lanix_XP" w:date="2014-06-13T14:32:00Z">
          <w:pPr>
            <w:pStyle w:val="Sinespaciado"/>
            <w:spacing w:line="360" w:lineRule="auto"/>
            <w:ind w:firstLine="708"/>
            <w:jc w:val="both"/>
          </w:pPr>
        </w:pPrChange>
      </w:pPr>
      <w:r w:rsidRPr="00F45107">
        <w:rPr>
          <w:rFonts w:ascii="Arial" w:hAnsi="Arial" w:cs="Arial"/>
          <w:i/>
          <w:sz w:val="22"/>
          <w:szCs w:val="22"/>
          <w:lang w:val="es-MX"/>
        </w:rPr>
        <w:t>Faltan algunos textos explicativos en algunos ejercicios y ejemplos que describan el propósito de lo que se está observando.</w:t>
      </w:r>
    </w:p>
    <w:p w:rsidR="00000000" w:rsidRDefault="00CE7D7B">
      <w:pPr>
        <w:pStyle w:val="Sinespaciado"/>
        <w:numPr>
          <w:ilvl w:val="0"/>
          <w:numId w:val="26"/>
        </w:numPr>
        <w:spacing w:line="360" w:lineRule="auto"/>
        <w:jc w:val="both"/>
        <w:rPr>
          <w:rFonts w:ascii="Arial" w:hAnsi="Arial" w:cs="Arial"/>
          <w:i/>
          <w:sz w:val="22"/>
          <w:szCs w:val="22"/>
          <w:lang w:val="es-MX"/>
        </w:rPr>
        <w:pPrChange w:id="555" w:author="Lanix_XP" w:date="2014-06-13T14:32:00Z">
          <w:pPr>
            <w:pStyle w:val="Sinespaciado"/>
            <w:spacing w:line="360" w:lineRule="auto"/>
            <w:jc w:val="both"/>
          </w:pPr>
        </w:pPrChange>
      </w:pPr>
      <w:r w:rsidRPr="00F45107">
        <w:rPr>
          <w:rFonts w:ascii="Arial" w:hAnsi="Arial" w:cs="Arial"/>
          <w:i/>
          <w:sz w:val="22"/>
          <w:szCs w:val="22"/>
          <w:lang w:val="es-MX"/>
        </w:rPr>
        <w:t>Sería conveniente separar los ejercicios de sus respuestas.</w:t>
      </w:r>
    </w:p>
    <w:p w:rsidR="00000000" w:rsidRDefault="00CE7D7B">
      <w:pPr>
        <w:pStyle w:val="Sinespaciado"/>
        <w:numPr>
          <w:ilvl w:val="0"/>
          <w:numId w:val="26"/>
        </w:numPr>
        <w:spacing w:line="360" w:lineRule="auto"/>
        <w:jc w:val="both"/>
        <w:rPr>
          <w:rFonts w:ascii="Arial" w:hAnsi="Arial" w:cs="Arial"/>
          <w:i/>
          <w:sz w:val="22"/>
          <w:szCs w:val="22"/>
          <w:lang w:val="es-MX"/>
        </w:rPr>
        <w:pPrChange w:id="556" w:author="Lanix_XP" w:date="2014-06-13T14:32:00Z">
          <w:pPr>
            <w:pStyle w:val="Sinespaciado"/>
            <w:spacing w:line="360" w:lineRule="auto"/>
            <w:jc w:val="both"/>
          </w:pPr>
        </w:pPrChange>
      </w:pPr>
      <w:r w:rsidRPr="00F45107">
        <w:rPr>
          <w:rFonts w:ascii="Arial" w:hAnsi="Arial" w:cs="Arial"/>
          <w:i/>
          <w:sz w:val="22"/>
          <w:szCs w:val="22"/>
          <w:lang w:val="es-MX"/>
        </w:rPr>
        <w:t>El menú es intuitivo,  fácil de entender e identificar n donde se encuentra el usuario.</w:t>
      </w:r>
    </w:p>
    <w:p w:rsidR="00000000" w:rsidRDefault="00CE7D7B">
      <w:pPr>
        <w:pStyle w:val="Sinespaciado"/>
        <w:numPr>
          <w:ilvl w:val="0"/>
          <w:numId w:val="26"/>
        </w:numPr>
        <w:spacing w:line="360" w:lineRule="auto"/>
        <w:jc w:val="both"/>
        <w:rPr>
          <w:rFonts w:ascii="Arial" w:hAnsi="Arial" w:cs="Arial"/>
          <w:i/>
          <w:sz w:val="22"/>
          <w:szCs w:val="22"/>
          <w:lang w:val="es-MX"/>
        </w:rPr>
        <w:pPrChange w:id="557" w:author="Lanix_XP" w:date="2014-06-13T14:32:00Z">
          <w:pPr>
            <w:pStyle w:val="Sinespaciado"/>
            <w:spacing w:line="360" w:lineRule="auto"/>
            <w:jc w:val="both"/>
          </w:pPr>
        </w:pPrChange>
      </w:pPr>
      <w:r w:rsidRPr="00F45107">
        <w:rPr>
          <w:rFonts w:ascii="Arial" w:hAnsi="Arial" w:cs="Arial"/>
          <w:i/>
          <w:sz w:val="22"/>
          <w:szCs w:val="22"/>
          <w:lang w:val="es-MX"/>
        </w:rPr>
        <w:t>La navegación por el sitio Web es muy ágil, fácil y agradable.</w:t>
      </w:r>
    </w:p>
    <w:p w:rsidR="00000000" w:rsidRDefault="00CE7D7B">
      <w:pPr>
        <w:pStyle w:val="Sinespaciado"/>
        <w:numPr>
          <w:ilvl w:val="0"/>
          <w:numId w:val="26"/>
        </w:numPr>
        <w:spacing w:line="360" w:lineRule="auto"/>
        <w:jc w:val="both"/>
        <w:rPr>
          <w:rFonts w:ascii="Arial" w:hAnsi="Arial" w:cs="Arial"/>
          <w:i/>
          <w:sz w:val="22"/>
          <w:szCs w:val="22"/>
          <w:lang w:val="es-MX"/>
        </w:rPr>
        <w:pPrChange w:id="558" w:author="Lanix_XP" w:date="2014-06-13T14:32:00Z">
          <w:pPr>
            <w:pStyle w:val="Sinespaciado"/>
            <w:spacing w:line="360" w:lineRule="auto"/>
            <w:jc w:val="both"/>
          </w:pPr>
        </w:pPrChange>
      </w:pPr>
      <w:r w:rsidRPr="00F45107">
        <w:rPr>
          <w:rFonts w:ascii="Arial" w:hAnsi="Arial" w:cs="Arial"/>
          <w:i/>
          <w:sz w:val="22"/>
          <w:szCs w:val="22"/>
          <w:lang w:val="es-MX"/>
        </w:rPr>
        <w:t>Es elemental   que se cuente con una sección de exámenes, ya que se podrá evaluar constantemente a los alumnos.</w:t>
      </w:r>
    </w:p>
    <w:p w:rsidR="00000000" w:rsidRDefault="00CE7D7B">
      <w:pPr>
        <w:pStyle w:val="Sinespaciado"/>
        <w:numPr>
          <w:ilvl w:val="0"/>
          <w:numId w:val="26"/>
        </w:numPr>
        <w:spacing w:line="360" w:lineRule="auto"/>
        <w:jc w:val="both"/>
        <w:rPr>
          <w:rFonts w:ascii="Arial" w:hAnsi="Arial" w:cs="Arial"/>
          <w:i/>
          <w:sz w:val="22"/>
          <w:szCs w:val="22"/>
          <w:lang w:val="es-MX"/>
        </w:rPr>
        <w:pPrChange w:id="559" w:author="Lanix_XP" w:date="2014-06-13T14:32:00Z">
          <w:pPr>
            <w:pStyle w:val="Sinespaciado"/>
            <w:spacing w:line="360" w:lineRule="auto"/>
            <w:jc w:val="both"/>
          </w:pPr>
        </w:pPrChange>
      </w:pPr>
      <w:r w:rsidRPr="00F45107">
        <w:rPr>
          <w:rFonts w:ascii="Arial" w:hAnsi="Arial" w:cs="Arial"/>
          <w:i/>
          <w:sz w:val="22"/>
          <w:szCs w:val="22"/>
          <w:lang w:val="es-MX"/>
        </w:rPr>
        <w:t>El nivel de dificultad de los ejercicios y contenidos es el adecuado.</w:t>
      </w:r>
    </w:p>
    <w:p w:rsidR="00000000" w:rsidRDefault="00CE7D7B">
      <w:pPr>
        <w:pStyle w:val="Sinespaciado"/>
        <w:numPr>
          <w:ilvl w:val="0"/>
          <w:numId w:val="26"/>
        </w:numPr>
        <w:spacing w:line="360" w:lineRule="auto"/>
        <w:jc w:val="both"/>
        <w:rPr>
          <w:rFonts w:ascii="Arial" w:hAnsi="Arial" w:cs="Arial"/>
          <w:i/>
          <w:sz w:val="22"/>
          <w:szCs w:val="22"/>
          <w:lang w:val="es-MX"/>
        </w:rPr>
        <w:pPrChange w:id="560" w:author="Lanix_XP" w:date="2014-06-13T14:32:00Z">
          <w:pPr>
            <w:pStyle w:val="Sinespaciado"/>
            <w:spacing w:line="360" w:lineRule="auto"/>
            <w:jc w:val="both"/>
          </w:pPr>
        </w:pPrChange>
      </w:pPr>
      <w:r w:rsidRPr="00F45107">
        <w:rPr>
          <w:rFonts w:ascii="Arial" w:hAnsi="Arial" w:cs="Arial"/>
          <w:i/>
          <w:sz w:val="22"/>
          <w:szCs w:val="22"/>
          <w:lang w:val="es-MX"/>
        </w:rPr>
        <w:t>En las gráficas que se presentan no se observa una completa uniformidad.</w:t>
      </w:r>
    </w:p>
    <w:p w:rsidR="00000000" w:rsidRDefault="00CE7D7B">
      <w:pPr>
        <w:pStyle w:val="Sinespaciado"/>
        <w:numPr>
          <w:ilvl w:val="0"/>
          <w:numId w:val="26"/>
        </w:numPr>
        <w:spacing w:line="360" w:lineRule="auto"/>
        <w:jc w:val="both"/>
        <w:rPr>
          <w:rFonts w:ascii="Arial" w:hAnsi="Arial" w:cs="Arial"/>
          <w:i/>
          <w:sz w:val="22"/>
          <w:szCs w:val="22"/>
          <w:lang w:val="es-MX"/>
        </w:rPr>
        <w:pPrChange w:id="561" w:author="Lanix_XP" w:date="2014-06-13T14:32:00Z">
          <w:pPr>
            <w:pStyle w:val="Sinespaciado"/>
            <w:spacing w:line="360" w:lineRule="auto"/>
            <w:jc w:val="both"/>
          </w:pPr>
        </w:pPrChange>
      </w:pPr>
      <w:r w:rsidRPr="00F45107">
        <w:rPr>
          <w:rFonts w:ascii="Arial" w:hAnsi="Arial" w:cs="Arial"/>
          <w:i/>
          <w:sz w:val="22"/>
          <w:szCs w:val="22"/>
          <w:lang w:val="es-MX"/>
        </w:rPr>
        <w:t>Se puede observar que el sitio está bastante bien documentado y organizado.</w:t>
      </w:r>
    </w:p>
    <w:p w:rsidR="00000000" w:rsidRDefault="00CE7D7B">
      <w:pPr>
        <w:pStyle w:val="Sinespaciado"/>
        <w:numPr>
          <w:ilvl w:val="0"/>
          <w:numId w:val="26"/>
        </w:numPr>
        <w:spacing w:line="360" w:lineRule="auto"/>
        <w:jc w:val="both"/>
        <w:rPr>
          <w:rFonts w:ascii="Arial" w:hAnsi="Arial" w:cs="Arial"/>
          <w:i/>
          <w:sz w:val="22"/>
          <w:szCs w:val="22"/>
          <w:lang w:val="es-MX"/>
        </w:rPr>
        <w:pPrChange w:id="562" w:author="Lanix_XP" w:date="2014-06-13T14:32:00Z">
          <w:pPr>
            <w:pStyle w:val="Sinespaciado"/>
            <w:spacing w:line="360" w:lineRule="auto"/>
            <w:jc w:val="both"/>
          </w:pPr>
        </w:pPrChange>
      </w:pPr>
      <w:r w:rsidRPr="00F45107">
        <w:rPr>
          <w:rFonts w:ascii="Arial" w:hAnsi="Arial" w:cs="Arial"/>
          <w:i/>
          <w:sz w:val="22"/>
          <w:szCs w:val="22"/>
          <w:lang w:val="es-MX"/>
        </w:rPr>
        <w:t>El  diseño es muy acorde con el tema.</w:t>
      </w:r>
    </w:p>
    <w:p w:rsidR="00000000" w:rsidRDefault="00CE7D7B">
      <w:pPr>
        <w:pStyle w:val="Sinespaciado"/>
        <w:numPr>
          <w:ilvl w:val="0"/>
          <w:numId w:val="26"/>
        </w:numPr>
        <w:spacing w:line="360" w:lineRule="auto"/>
        <w:jc w:val="both"/>
        <w:rPr>
          <w:rFonts w:ascii="Arial" w:hAnsi="Arial" w:cs="Arial"/>
          <w:i/>
          <w:sz w:val="22"/>
          <w:szCs w:val="22"/>
          <w:lang w:val="es-MX"/>
        </w:rPr>
        <w:pPrChange w:id="563" w:author="Lanix_XP" w:date="2014-06-13T14:32:00Z">
          <w:pPr>
            <w:pStyle w:val="Sinespaciado"/>
            <w:spacing w:line="360" w:lineRule="auto"/>
            <w:jc w:val="both"/>
          </w:pPr>
        </w:pPrChange>
      </w:pPr>
      <w:r w:rsidRPr="00F45107">
        <w:rPr>
          <w:rFonts w:ascii="Arial" w:hAnsi="Arial" w:cs="Arial"/>
          <w:i/>
          <w:sz w:val="22"/>
          <w:szCs w:val="22"/>
          <w:lang w:val="es-MX"/>
        </w:rPr>
        <w:t>Es de gran ayuda la existencia de algunas herramientas que se encuentran en el sitio, como la calculadora y la graficadora.</w:t>
      </w:r>
    </w:p>
    <w:p w:rsidR="00000000" w:rsidRDefault="00CE7D7B">
      <w:pPr>
        <w:pStyle w:val="Sinespaciado"/>
        <w:numPr>
          <w:ilvl w:val="0"/>
          <w:numId w:val="26"/>
        </w:numPr>
        <w:spacing w:line="360" w:lineRule="auto"/>
        <w:jc w:val="both"/>
        <w:rPr>
          <w:rFonts w:ascii="Arial" w:hAnsi="Arial" w:cs="Arial"/>
          <w:i/>
          <w:sz w:val="22"/>
          <w:szCs w:val="22"/>
          <w:lang w:val="es-MX"/>
        </w:rPr>
        <w:pPrChange w:id="564" w:author="Lanix_XP" w:date="2014-06-13T14:32:00Z">
          <w:pPr>
            <w:pStyle w:val="Sinespaciado"/>
            <w:spacing w:line="360" w:lineRule="auto"/>
            <w:jc w:val="both"/>
          </w:pPr>
        </w:pPrChange>
      </w:pPr>
      <w:r w:rsidRPr="00F45107">
        <w:rPr>
          <w:rFonts w:ascii="Arial" w:hAnsi="Arial" w:cs="Arial"/>
          <w:i/>
          <w:sz w:val="22"/>
          <w:szCs w:val="22"/>
          <w:lang w:val="es-MX"/>
        </w:rPr>
        <w:t>Se explican de manera sencilla las instrucciones (con ejemplos y ejercicios).</w:t>
      </w:r>
    </w:p>
    <w:p w:rsidR="00000000" w:rsidRDefault="00CE7D7B">
      <w:pPr>
        <w:pStyle w:val="Sinespaciado"/>
        <w:numPr>
          <w:ilvl w:val="0"/>
          <w:numId w:val="26"/>
        </w:numPr>
        <w:spacing w:line="360" w:lineRule="auto"/>
        <w:jc w:val="both"/>
        <w:rPr>
          <w:rFonts w:ascii="Arial" w:hAnsi="Arial" w:cs="Arial"/>
          <w:i/>
          <w:sz w:val="22"/>
          <w:szCs w:val="22"/>
          <w:lang w:val="es-MX"/>
        </w:rPr>
        <w:pPrChange w:id="565" w:author="Lanix_XP" w:date="2014-06-13T14:32:00Z">
          <w:pPr>
            <w:pStyle w:val="Sinespaciado"/>
            <w:spacing w:line="360" w:lineRule="auto"/>
            <w:jc w:val="both"/>
          </w:pPr>
        </w:pPrChange>
      </w:pPr>
      <w:r w:rsidRPr="00F45107">
        <w:rPr>
          <w:rFonts w:ascii="Arial" w:hAnsi="Arial" w:cs="Arial"/>
          <w:i/>
          <w:sz w:val="22"/>
          <w:szCs w:val="22"/>
          <w:lang w:val="es-MX"/>
        </w:rPr>
        <w:t>Los esquemas (imágenes y animaciones) son atractivos para el usuario.</w:t>
      </w:r>
    </w:p>
    <w:p w:rsidR="00000000" w:rsidRDefault="00CE7D7B">
      <w:pPr>
        <w:pStyle w:val="Sinespaciado"/>
        <w:numPr>
          <w:ilvl w:val="0"/>
          <w:numId w:val="26"/>
        </w:numPr>
        <w:spacing w:line="360" w:lineRule="auto"/>
        <w:jc w:val="both"/>
        <w:rPr>
          <w:rFonts w:ascii="Arial" w:hAnsi="Arial" w:cs="Arial"/>
          <w:i/>
          <w:sz w:val="22"/>
          <w:szCs w:val="22"/>
          <w:lang w:val="es-MX"/>
        </w:rPr>
        <w:pPrChange w:id="566" w:author="Lanix_XP" w:date="2014-06-13T14:32:00Z">
          <w:pPr>
            <w:pStyle w:val="Sinespaciado"/>
            <w:spacing w:line="360" w:lineRule="auto"/>
            <w:jc w:val="both"/>
          </w:pPr>
        </w:pPrChange>
      </w:pPr>
      <w:r w:rsidRPr="00F45107">
        <w:rPr>
          <w:rFonts w:ascii="Arial" w:hAnsi="Arial" w:cs="Arial"/>
          <w:i/>
          <w:sz w:val="22"/>
          <w:szCs w:val="22"/>
          <w:lang w:val="es-MX"/>
        </w:rPr>
        <w:t>Si es necesario, sería conveniente que no fuera necesaria la autentificación para poder ingresar a la información.</w:t>
      </w:r>
    </w:p>
    <w:p w:rsidR="00000000" w:rsidRDefault="00CE7D7B">
      <w:pPr>
        <w:pStyle w:val="Sinespaciado"/>
        <w:numPr>
          <w:ilvl w:val="0"/>
          <w:numId w:val="26"/>
        </w:numPr>
        <w:spacing w:line="360" w:lineRule="auto"/>
        <w:jc w:val="both"/>
        <w:rPr>
          <w:rFonts w:ascii="Arial" w:hAnsi="Arial" w:cs="Arial"/>
          <w:i/>
          <w:sz w:val="22"/>
          <w:szCs w:val="22"/>
          <w:lang w:val="es-MX"/>
        </w:rPr>
        <w:pPrChange w:id="567" w:author="Lanix_XP" w:date="2014-06-13T14:32:00Z">
          <w:pPr>
            <w:pStyle w:val="Sinespaciado"/>
            <w:spacing w:line="360" w:lineRule="auto"/>
            <w:jc w:val="both"/>
          </w:pPr>
        </w:pPrChange>
      </w:pPr>
      <w:r w:rsidRPr="00F45107">
        <w:rPr>
          <w:rFonts w:ascii="Arial" w:hAnsi="Arial" w:cs="Arial"/>
          <w:i/>
          <w:sz w:val="22"/>
          <w:szCs w:val="22"/>
          <w:lang w:val="es-MX"/>
        </w:rPr>
        <w:t>La página es muy buena, tiene mucho trabajo de investigación y eso le da mucha validez para cualquier usuario.</w:t>
      </w:r>
    </w:p>
    <w:p w:rsidR="00000000" w:rsidRDefault="00CE7D7B">
      <w:pPr>
        <w:pStyle w:val="Sinespaciado"/>
        <w:numPr>
          <w:ilvl w:val="0"/>
          <w:numId w:val="26"/>
        </w:numPr>
        <w:spacing w:line="360" w:lineRule="auto"/>
        <w:jc w:val="both"/>
        <w:rPr>
          <w:rFonts w:ascii="Arial" w:hAnsi="Arial" w:cs="Arial"/>
          <w:i/>
          <w:sz w:val="22"/>
          <w:szCs w:val="22"/>
          <w:lang w:val="es-MX"/>
        </w:rPr>
        <w:pPrChange w:id="568" w:author="Lanix_XP" w:date="2014-06-13T14:32:00Z">
          <w:pPr>
            <w:pStyle w:val="Sinespaciado"/>
            <w:spacing w:line="360" w:lineRule="auto"/>
            <w:jc w:val="both"/>
          </w:pPr>
        </w:pPrChange>
      </w:pPr>
      <w:r w:rsidRPr="00F45107">
        <w:rPr>
          <w:rFonts w:ascii="Arial" w:hAnsi="Arial" w:cs="Arial"/>
          <w:i/>
          <w:sz w:val="22"/>
          <w:szCs w:val="22"/>
          <w:lang w:val="es-MX"/>
        </w:rPr>
        <w:t>En los ejercicios de clasificación de funciones, al realizarlos no marca los resultados acertados.</w:t>
      </w:r>
    </w:p>
    <w:p w:rsidR="00000000" w:rsidRDefault="00CE7D7B">
      <w:pPr>
        <w:pStyle w:val="Sinespaciado"/>
        <w:numPr>
          <w:ilvl w:val="0"/>
          <w:numId w:val="26"/>
        </w:numPr>
        <w:spacing w:line="360" w:lineRule="auto"/>
        <w:jc w:val="both"/>
        <w:rPr>
          <w:rFonts w:ascii="Arial" w:hAnsi="Arial" w:cs="Arial"/>
          <w:i/>
          <w:sz w:val="22"/>
          <w:szCs w:val="22"/>
          <w:lang w:val="es-MX"/>
        </w:rPr>
        <w:pPrChange w:id="569" w:author="Lanix_XP" w:date="2014-06-13T14:32:00Z">
          <w:pPr>
            <w:pStyle w:val="Sinespaciado"/>
            <w:spacing w:line="360" w:lineRule="auto"/>
            <w:jc w:val="both"/>
          </w:pPr>
        </w:pPrChange>
      </w:pPr>
      <w:r w:rsidRPr="00F45107">
        <w:rPr>
          <w:rFonts w:ascii="Arial" w:hAnsi="Arial" w:cs="Arial"/>
          <w:i/>
          <w:sz w:val="22"/>
          <w:szCs w:val="22"/>
          <w:lang w:val="es-MX"/>
        </w:rPr>
        <w:t>Faltan las instrucciones de uso de la graficadora.</w:t>
      </w:r>
    </w:p>
    <w:p w:rsidR="00000000" w:rsidRDefault="00CE7D7B">
      <w:pPr>
        <w:pStyle w:val="Sinespaciado"/>
        <w:numPr>
          <w:ilvl w:val="0"/>
          <w:numId w:val="26"/>
        </w:numPr>
        <w:spacing w:line="360" w:lineRule="auto"/>
        <w:jc w:val="both"/>
        <w:rPr>
          <w:rFonts w:ascii="Arial" w:hAnsi="Arial" w:cs="Arial"/>
          <w:i/>
          <w:sz w:val="22"/>
          <w:szCs w:val="22"/>
          <w:lang w:val="es-MX"/>
        </w:rPr>
        <w:pPrChange w:id="570" w:author="Lanix_XP" w:date="2014-06-13T14:32:00Z">
          <w:pPr>
            <w:pStyle w:val="Sinespaciado"/>
            <w:spacing w:line="360" w:lineRule="auto"/>
            <w:jc w:val="both"/>
          </w:pPr>
        </w:pPrChange>
      </w:pPr>
      <w:r w:rsidRPr="00F45107">
        <w:rPr>
          <w:rFonts w:ascii="Arial" w:hAnsi="Arial" w:cs="Arial"/>
          <w:i/>
          <w:sz w:val="22"/>
          <w:szCs w:val="22"/>
          <w:lang w:val="es-MX"/>
        </w:rPr>
        <w:t>Cuando un link te envía a otra página, no existe la opción de regresar a la página principal.</w:t>
      </w:r>
    </w:p>
    <w:p w:rsidR="00000000" w:rsidRDefault="00CE7D7B">
      <w:pPr>
        <w:pStyle w:val="Sinespaciado"/>
        <w:numPr>
          <w:ilvl w:val="0"/>
          <w:numId w:val="26"/>
        </w:numPr>
        <w:spacing w:line="360" w:lineRule="auto"/>
        <w:jc w:val="both"/>
        <w:rPr>
          <w:rFonts w:ascii="Arial" w:hAnsi="Arial" w:cs="Arial"/>
          <w:i/>
          <w:sz w:val="22"/>
          <w:szCs w:val="22"/>
          <w:lang w:val="es-MX"/>
        </w:rPr>
        <w:pPrChange w:id="571" w:author="Lanix_XP" w:date="2014-06-13T14:32:00Z">
          <w:pPr>
            <w:pStyle w:val="Sinespaciado"/>
            <w:spacing w:line="360" w:lineRule="auto"/>
            <w:jc w:val="both"/>
          </w:pPr>
        </w:pPrChange>
      </w:pPr>
      <w:r w:rsidRPr="00F45107">
        <w:rPr>
          <w:rFonts w:ascii="Arial" w:hAnsi="Arial" w:cs="Arial"/>
          <w:i/>
          <w:sz w:val="22"/>
          <w:szCs w:val="22"/>
          <w:lang w:val="es-MX"/>
        </w:rPr>
        <w:t>Considero que está bien utilizado el tamaño de la tipografía en el sitio, solo falta mantenerlo constante y con jerarquías.</w:t>
      </w:r>
    </w:p>
    <w:p w:rsidR="00000000" w:rsidRDefault="00CE7D7B">
      <w:pPr>
        <w:pStyle w:val="Sinespaciado"/>
        <w:numPr>
          <w:ilvl w:val="0"/>
          <w:numId w:val="26"/>
        </w:numPr>
        <w:spacing w:line="360" w:lineRule="auto"/>
        <w:jc w:val="both"/>
        <w:rPr>
          <w:rFonts w:ascii="Arial" w:hAnsi="Arial" w:cs="Arial"/>
          <w:i/>
          <w:sz w:val="22"/>
          <w:szCs w:val="22"/>
          <w:lang w:val="es-MX"/>
        </w:rPr>
        <w:pPrChange w:id="572" w:author="Lanix_XP" w:date="2014-06-13T14:32:00Z">
          <w:pPr>
            <w:pStyle w:val="Sinespaciado"/>
            <w:spacing w:line="360" w:lineRule="auto"/>
            <w:jc w:val="both"/>
          </w:pPr>
        </w:pPrChange>
      </w:pPr>
      <w:r w:rsidRPr="00F45107">
        <w:rPr>
          <w:rFonts w:ascii="Arial" w:hAnsi="Arial" w:cs="Arial"/>
          <w:i/>
          <w:sz w:val="22"/>
          <w:szCs w:val="22"/>
          <w:lang w:val="es-MX"/>
        </w:rPr>
        <w:lastRenderedPageBreak/>
        <w:t>Cuando se quiere crear una nueva cuenta si se ingresan datos equivocados, el cuadro de dialogo de respuesta, sería conveniente centrarlo y utilizar el mismo color que se emplea en el resto de la página, para conservar la uniformidad.</w:t>
      </w:r>
    </w:p>
    <w:p w:rsidR="00000000" w:rsidRDefault="00CE7D7B">
      <w:pPr>
        <w:pStyle w:val="Sinespaciado"/>
        <w:numPr>
          <w:ilvl w:val="0"/>
          <w:numId w:val="26"/>
        </w:numPr>
        <w:spacing w:line="360" w:lineRule="auto"/>
        <w:jc w:val="both"/>
        <w:rPr>
          <w:rFonts w:ascii="Arial" w:hAnsi="Arial" w:cs="Arial"/>
          <w:i/>
          <w:sz w:val="22"/>
          <w:szCs w:val="22"/>
          <w:lang w:val="es-MX"/>
        </w:rPr>
        <w:pPrChange w:id="573" w:author="Lanix_XP" w:date="2014-06-13T14:32:00Z">
          <w:pPr>
            <w:pStyle w:val="Sinespaciado"/>
            <w:spacing w:line="360" w:lineRule="auto"/>
            <w:jc w:val="both"/>
          </w:pPr>
        </w:pPrChange>
      </w:pPr>
      <w:r w:rsidRPr="00F45107">
        <w:rPr>
          <w:rFonts w:ascii="Arial" w:hAnsi="Arial" w:cs="Arial"/>
          <w:i/>
          <w:sz w:val="22"/>
          <w:szCs w:val="22"/>
          <w:lang w:val="es-MX"/>
        </w:rPr>
        <w:t>La animación que se muestra en la parte superior de las páginas del sitio está bien.</w:t>
      </w:r>
    </w:p>
    <w:p w:rsidR="00000000" w:rsidRDefault="00CE7D7B">
      <w:pPr>
        <w:pStyle w:val="Sinespaciado"/>
        <w:numPr>
          <w:ilvl w:val="0"/>
          <w:numId w:val="26"/>
        </w:numPr>
        <w:spacing w:line="360" w:lineRule="auto"/>
        <w:jc w:val="both"/>
        <w:rPr>
          <w:rFonts w:ascii="Arial" w:hAnsi="Arial" w:cs="Arial"/>
          <w:i/>
          <w:sz w:val="22"/>
          <w:szCs w:val="22"/>
          <w:lang w:val="es-MX"/>
        </w:rPr>
        <w:pPrChange w:id="574" w:author="Lanix_XP" w:date="2014-06-13T14:32:00Z">
          <w:pPr>
            <w:pStyle w:val="Sinespaciado"/>
            <w:spacing w:line="360" w:lineRule="auto"/>
            <w:jc w:val="both"/>
          </w:pPr>
        </w:pPrChange>
      </w:pPr>
      <w:r w:rsidRPr="00F45107">
        <w:rPr>
          <w:rFonts w:ascii="Arial" w:hAnsi="Arial" w:cs="Arial"/>
          <w:i/>
          <w:sz w:val="22"/>
          <w:szCs w:val="22"/>
          <w:lang w:val="es-MX"/>
        </w:rPr>
        <w:t>Los logotipos enlazan a otras páginas se verían mejor si fueran en una sola línea, si se quiere destacar algún logotipo, solo se coloca justificado a la izquierda.</w:t>
      </w:r>
    </w:p>
    <w:p w:rsidR="00000000" w:rsidRDefault="00CE7D7B">
      <w:pPr>
        <w:pStyle w:val="Sinespaciado"/>
        <w:numPr>
          <w:ilvl w:val="0"/>
          <w:numId w:val="26"/>
        </w:numPr>
        <w:spacing w:line="360" w:lineRule="auto"/>
        <w:jc w:val="both"/>
        <w:rPr>
          <w:rFonts w:ascii="Arial" w:hAnsi="Arial" w:cs="Arial"/>
          <w:i/>
          <w:sz w:val="22"/>
          <w:szCs w:val="22"/>
          <w:lang w:val="es-MX"/>
        </w:rPr>
        <w:pPrChange w:id="575" w:author="Lanix_XP" w:date="2014-06-13T14:32:00Z">
          <w:pPr>
            <w:pStyle w:val="Sinespaciado"/>
            <w:spacing w:line="360" w:lineRule="auto"/>
            <w:jc w:val="both"/>
          </w:pPr>
        </w:pPrChange>
      </w:pPr>
      <w:r w:rsidRPr="00F45107">
        <w:rPr>
          <w:rFonts w:ascii="Arial" w:hAnsi="Arial" w:cs="Arial"/>
          <w:i/>
          <w:sz w:val="22"/>
          <w:szCs w:val="22"/>
          <w:lang w:val="es-MX"/>
        </w:rPr>
        <w:t>Tal vez se podría hacer más angosto el menú para dejar más amplia el área de visualización de los contenidos.</w:t>
      </w:r>
    </w:p>
    <w:p w:rsidR="00000000" w:rsidRDefault="00CE7D7B">
      <w:pPr>
        <w:pStyle w:val="Sinespaciado"/>
        <w:numPr>
          <w:ilvl w:val="0"/>
          <w:numId w:val="26"/>
        </w:numPr>
        <w:spacing w:line="360" w:lineRule="auto"/>
        <w:jc w:val="both"/>
        <w:rPr>
          <w:rFonts w:ascii="Arial" w:hAnsi="Arial" w:cs="Arial"/>
          <w:i/>
          <w:sz w:val="22"/>
          <w:szCs w:val="22"/>
          <w:lang w:val="es-MX"/>
        </w:rPr>
        <w:pPrChange w:id="576" w:author="Lanix_XP" w:date="2014-06-13T14:32:00Z">
          <w:pPr>
            <w:pStyle w:val="Sinespaciado"/>
            <w:spacing w:line="360" w:lineRule="auto"/>
            <w:jc w:val="both"/>
          </w:pPr>
        </w:pPrChange>
      </w:pPr>
      <w:r w:rsidRPr="00F45107">
        <w:rPr>
          <w:rFonts w:ascii="Arial" w:hAnsi="Arial" w:cs="Arial"/>
          <w:i/>
          <w:sz w:val="22"/>
          <w:szCs w:val="22"/>
          <w:lang w:val="es-MX"/>
        </w:rPr>
        <w:t>El sitio es de fácil lectura y claro en las instrucciones de trabajo.</w:t>
      </w:r>
    </w:p>
    <w:p w:rsidR="00000000" w:rsidRDefault="00CE7D7B">
      <w:pPr>
        <w:pStyle w:val="Sinespaciado"/>
        <w:numPr>
          <w:ilvl w:val="0"/>
          <w:numId w:val="26"/>
        </w:numPr>
        <w:spacing w:line="360" w:lineRule="auto"/>
        <w:jc w:val="both"/>
        <w:rPr>
          <w:rFonts w:ascii="Arial" w:hAnsi="Arial" w:cs="Arial"/>
          <w:i/>
          <w:sz w:val="22"/>
          <w:szCs w:val="22"/>
          <w:lang w:val="es-MX"/>
        </w:rPr>
        <w:pPrChange w:id="577" w:author="Lanix_XP" w:date="2014-06-13T14:32:00Z">
          <w:pPr>
            <w:pStyle w:val="Sinespaciado"/>
            <w:spacing w:line="360" w:lineRule="auto"/>
            <w:jc w:val="both"/>
          </w:pPr>
        </w:pPrChange>
      </w:pPr>
      <w:r w:rsidRPr="00F45107">
        <w:rPr>
          <w:rFonts w:ascii="Arial" w:hAnsi="Arial" w:cs="Arial"/>
          <w:i/>
          <w:sz w:val="22"/>
          <w:szCs w:val="22"/>
          <w:lang w:val="es-MX"/>
        </w:rPr>
        <w:t>La bienvenida de la página inicial es muy extensa.</w:t>
      </w:r>
    </w:p>
    <w:p w:rsidR="00000000" w:rsidRDefault="00CE7D7B">
      <w:pPr>
        <w:pStyle w:val="Sinespaciado"/>
        <w:numPr>
          <w:ilvl w:val="0"/>
          <w:numId w:val="26"/>
        </w:numPr>
        <w:spacing w:line="360" w:lineRule="auto"/>
        <w:jc w:val="both"/>
        <w:rPr>
          <w:rFonts w:ascii="Arial" w:hAnsi="Arial" w:cs="Arial"/>
          <w:i/>
          <w:sz w:val="22"/>
          <w:szCs w:val="22"/>
          <w:lang w:val="es-MX"/>
        </w:rPr>
        <w:pPrChange w:id="578" w:author="Lanix_XP" w:date="2014-06-13T14:32:00Z">
          <w:pPr>
            <w:pStyle w:val="Sinespaciado"/>
            <w:spacing w:line="360" w:lineRule="auto"/>
            <w:jc w:val="both"/>
          </w:pPr>
        </w:pPrChange>
      </w:pPr>
      <w:r w:rsidRPr="00F45107">
        <w:rPr>
          <w:rFonts w:ascii="Arial" w:hAnsi="Arial" w:cs="Arial"/>
          <w:i/>
          <w:sz w:val="22"/>
          <w:szCs w:val="22"/>
          <w:lang w:val="es-MX"/>
        </w:rPr>
        <w:t>No hay problemas para ingresar a los apartados, es fácil navegar por las diferentes secciones y herramientas que están activas hasta el momento.</w:t>
      </w:r>
    </w:p>
    <w:p w:rsidR="007B2352" w:rsidRPr="00F45107" w:rsidRDefault="007B2352" w:rsidP="00285351">
      <w:pPr>
        <w:pStyle w:val="Sinespaciado"/>
        <w:spacing w:line="360" w:lineRule="auto"/>
        <w:jc w:val="both"/>
        <w:rPr>
          <w:rFonts w:ascii="Arial" w:hAnsi="Arial" w:cs="Arial"/>
          <w:sz w:val="22"/>
          <w:szCs w:val="22"/>
          <w:lang w:val="es-MX"/>
        </w:rPr>
      </w:pPr>
    </w:p>
    <w:p w:rsidR="00CE7D7B" w:rsidRPr="00F45107" w:rsidRDefault="00CE7D7B"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ab/>
        <w:t xml:space="preserve">Según las opiniones y comentarios de los expertos, se pudo llegar a la conclusión de que el sitio Web PIAC cumple con varios aspectos importantes que lo hacen ser un sitio con un buen nivel de usabilidad. Se </w:t>
      </w:r>
      <w:r w:rsidR="00C769C2" w:rsidRPr="00F45107">
        <w:rPr>
          <w:rFonts w:ascii="Arial" w:hAnsi="Arial" w:cs="Arial"/>
          <w:sz w:val="22"/>
          <w:szCs w:val="22"/>
          <w:lang w:val="es-MX"/>
        </w:rPr>
        <w:t>continuó</w:t>
      </w:r>
      <w:r w:rsidRPr="00F45107">
        <w:rPr>
          <w:rFonts w:ascii="Arial" w:hAnsi="Arial" w:cs="Arial"/>
          <w:sz w:val="22"/>
          <w:szCs w:val="22"/>
          <w:lang w:val="es-MX"/>
        </w:rPr>
        <w:t xml:space="preserve"> trabajando en los aspectos que se señalaron como debilidades, con el propósito de mejorar el sitio una vez que se empleara con los estudiantes.</w:t>
      </w:r>
    </w:p>
    <w:p w:rsidR="007B2352" w:rsidRPr="006059F0" w:rsidRDefault="007B2352" w:rsidP="00285351">
      <w:pPr>
        <w:pStyle w:val="Sinespaciado"/>
        <w:spacing w:line="360" w:lineRule="auto"/>
        <w:jc w:val="both"/>
        <w:rPr>
          <w:rFonts w:ascii="Arial" w:hAnsi="Arial" w:cs="Arial"/>
          <w:sz w:val="16"/>
          <w:szCs w:val="16"/>
          <w:lang w:val="es-MX"/>
        </w:rPr>
      </w:pPr>
    </w:p>
    <w:p w:rsidR="00CE7D7B" w:rsidRPr="00F45107" w:rsidRDefault="00CE7D7B" w:rsidP="009E2662">
      <w:pPr>
        <w:pStyle w:val="Ttulo2"/>
        <w:rPr>
          <w:rFonts w:ascii="Arial" w:hAnsi="Arial" w:cs="Arial"/>
          <w:i/>
          <w:color w:val="auto"/>
          <w:sz w:val="24"/>
          <w:szCs w:val="24"/>
        </w:rPr>
      </w:pPr>
      <w:bookmarkStart w:id="579" w:name="_Toc389243595"/>
      <w:r w:rsidRPr="00F45107">
        <w:rPr>
          <w:rFonts w:ascii="Arial" w:hAnsi="Arial" w:cs="Arial"/>
          <w:i/>
          <w:color w:val="auto"/>
          <w:sz w:val="24"/>
          <w:szCs w:val="24"/>
        </w:rPr>
        <w:t>Test de Usuarios</w:t>
      </w:r>
      <w:bookmarkEnd w:id="579"/>
    </w:p>
    <w:p w:rsidR="00CE7D7B" w:rsidRPr="00F45107" w:rsidRDefault="00CE7D7B"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ab/>
        <w:t xml:space="preserve">El test de usuarios es el </w:t>
      </w:r>
      <w:del w:id="580" w:author="Lanix_XP" w:date="2014-06-13T14:33:00Z">
        <w:r w:rsidRPr="00F45107" w:rsidDel="00D0458E">
          <w:rPr>
            <w:rFonts w:ascii="Arial" w:hAnsi="Arial" w:cs="Arial"/>
            <w:sz w:val="22"/>
            <w:szCs w:val="22"/>
            <w:lang w:val="es-MX"/>
          </w:rPr>
          <w:delText xml:space="preserve">mejor </w:delText>
        </w:r>
      </w:del>
      <w:r w:rsidRPr="00F45107">
        <w:rPr>
          <w:rFonts w:ascii="Arial" w:hAnsi="Arial" w:cs="Arial"/>
          <w:sz w:val="22"/>
          <w:szCs w:val="22"/>
          <w:lang w:val="es-MX"/>
        </w:rPr>
        <w:t>tipo de evaluación más importante, ya que además de descubrir problemas y mejorar para un sitio Web, es la forma más cercana de aproximarse el uso real del mismo sitio</w:t>
      </w:r>
      <w:r w:rsidR="00C769C2" w:rsidRPr="00F45107">
        <w:rPr>
          <w:rFonts w:ascii="Arial" w:hAnsi="Arial" w:cs="Arial"/>
          <w:sz w:val="22"/>
          <w:szCs w:val="22"/>
          <w:lang w:val="es-MX"/>
        </w:rPr>
        <w:t xml:space="preserve"> </w:t>
      </w:r>
      <w:sdt>
        <w:sdtPr>
          <w:rPr>
            <w:rFonts w:ascii="Arial" w:hAnsi="Arial" w:cs="Arial"/>
            <w:sz w:val="22"/>
            <w:szCs w:val="22"/>
            <w:lang w:val="es-MX"/>
          </w:rPr>
          <w:id w:val="-1097245967"/>
          <w:citation/>
        </w:sdtPr>
        <w:sdtContent>
          <w:r w:rsidR="009020F8">
            <w:rPr>
              <w:rFonts w:ascii="Arial" w:hAnsi="Arial" w:cs="Arial"/>
              <w:sz w:val="22"/>
              <w:szCs w:val="22"/>
              <w:lang w:val="es-MX"/>
            </w:rPr>
            <w:fldChar w:fldCharType="begin"/>
          </w:r>
          <w:r w:rsidR="008F1B84">
            <w:rPr>
              <w:rFonts w:ascii="Arial" w:hAnsi="Arial" w:cs="Arial"/>
              <w:sz w:val="22"/>
              <w:szCs w:val="22"/>
              <w:lang w:val="es-MX"/>
            </w:rPr>
            <w:instrText xml:space="preserve"> CITATION Nie06 \l 2058 </w:instrText>
          </w:r>
          <w:r w:rsidR="009020F8">
            <w:rPr>
              <w:rFonts w:ascii="Arial" w:hAnsi="Arial" w:cs="Arial"/>
              <w:sz w:val="22"/>
              <w:szCs w:val="22"/>
              <w:lang w:val="es-MX"/>
            </w:rPr>
            <w:fldChar w:fldCharType="separate"/>
          </w:r>
          <w:r w:rsidR="00EE590A" w:rsidRPr="00EE590A">
            <w:rPr>
              <w:rFonts w:ascii="Arial" w:hAnsi="Arial" w:cs="Arial"/>
              <w:noProof/>
              <w:sz w:val="22"/>
              <w:szCs w:val="22"/>
              <w:lang w:val="es-MX"/>
            </w:rPr>
            <w:t>(Nielsen &amp; Loranger, 2006)</w:t>
          </w:r>
          <w:r w:rsidR="009020F8">
            <w:rPr>
              <w:rFonts w:ascii="Arial" w:hAnsi="Arial" w:cs="Arial"/>
              <w:sz w:val="22"/>
              <w:szCs w:val="22"/>
              <w:lang w:val="es-MX"/>
            </w:rPr>
            <w:fldChar w:fldCharType="end"/>
          </w:r>
        </w:sdtContent>
      </w:sdt>
      <w:r w:rsidRPr="00F45107">
        <w:rPr>
          <w:rFonts w:ascii="Arial" w:hAnsi="Arial" w:cs="Arial"/>
          <w:sz w:val="22"/>
          <w:szCs w:val="22"/>
          <w:lang w:val="es-MX"/>
        </w:rPr>
        <w:t>.</w:t>
      </w:r>
    </w:p>
    <w:p w:rsidR="008B3161" w:rsidRPr="00F45107" w:rsidRDefault="008B3161" w:rsidP="00285351">
      <w:pPr>
        <w:pStyle w:val="Sinespaciado"/>
        <w:spacing w:line="360" w:lineRule="auto"/>
        <w:jc w:val="both"/>
        <w:rPr>
          <w:rFonts w:ascii="Arial" w:hAnsi="Arial" w:cs="Arial"/>
          <w:sz w:val="22"/>
          <w:szCs w:val="22"/>
          <w:lang w:val="es-MX"/>
        </w:rPr>
      </w:pPr>
    </w:p>
    <w:p w:rsidR="00F143B4" w:rsidRPr="00F45107" w:rsidRDefault="00F143B4"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ab/>
        <w:t xml:space="preserve">Los usuarios dieron visto bueno al sitio Web de los ejercicios, haciendo solamente hincapié en la parte </w:t>
      </w:r>
      <w:r w:rsidR="008B3161" w:rsidRPr="00F45107">
        <w:rPr>
          <w:rFonts w:ascii="Arial" w:hAnsi="Arial" w:cs="Arial"/>
          <w:sz w:val="22"/>
          <w:szCs w:val="22"/>
          <w:lang w:val="es-MX"/>
        </w:rPr>
        <w:t>gráfica</w:t>
      </w:r>
      <w:r w:rsidRPr="00F45107">
        <w:rPr>
          <w:rFonts w:ascii="Arial" w:hAnsi="Arial" w:cs="Arial"/>
          <w:sz w:val="22"/>
          <w:szCs w:val="22"/>
          <w:lang w:val="es-MX"/>
        </w:rPr>
        <w:t xml:space="preserve"> del sistema, la cual se cambiaron algunos aspectos, aso mismo, el problema grave que se reporto fue que no estaban validados correctamente los campos que permitían ingresar directamente al alumno su respuesta, ya que un s</w:t>
      </w:r>
      <w:ins w:id="581" w:author="Lanix_XP" w:date="2014-06-13T14:33:00Z">
        <w:r w:rsidR="00D0458E">
          <w:rPr>
            <w:rFonts w:ascii="Arial" w:hAnsi="Arial" w:cs="Arial"/>
            <w:sz w:val="22"/>
            <w:szCs w:val="22"/>
            <w:lang w:val="es-MX"/>
          </w:rPr>
          <w:t>ó</w:t>
        </w:r>
      </w:ins>
      <w:del w:id="582" w:author="Lanix_XP" w:date="2014-06-13T14:33:00Z">
        <w:r w:rsidRPr="00F45107" w:rsidDel="00D0458E">
          <w:rPr>
            <w:rFonts w:ascii="Arial" w:hAnsi="Arial" w:cs="Arial"/>
            <w:sz w:val="22"/>
            <w:szCs w:val="22"/>
            <w:lang w:val="es-MX"/>
          </w:rPr>
          <w:delText>o</w:delText>
        </w:r>
      </w:del>
      <w:r w:rsidRPr="00F45107">
        <w:rPr>
          <w:rFonts w:ascii="Arial" w:hAnsi="Arial" w:cs="Arial"/>
          <w:sz w:val="22"/>
          <w:szCs w:val="22"/>
          <w:lang w:val="es-MX"/>
        </w:rPr>
        <w:t>lo resultado puede ser mostrado de diversas formas, situación que fue atendida inmediatamente.</w:t>
      </w:r>
    </w:p>
    <w:p w:rsidR="008B3161" w:rsidRPr="00F45107" w:rsidRDefault="008B3161" w:rsidP="00285351">
      <w:pPr>
        <w:pStyle w:val="Sinespaciado"/>
        <w:spacing w:line="360" w:lineRule="auto"/>
        <w:jc w:val="both"/>
        <w:rPr>
          <w:rFonts w:ascii="Arial" w:hAnsi="Arial" w:cs="Arial"/>
          <w:sz w:val="22"/>
          <w:szCs w:val="22"/>
          <w:lang w:val="es-MX"/>
        </w:rPr>
      </w:pPr>
    </w:p>
    <w:p w:rsidR="00F143B4" w:rsidRPr="00F45107" w:rsidRDefault="00F143B4" w:rsidP="008B3161">
      <w:pPr>
        <w:pStyle w:val="Sinespaciado"/>
        <w:numPr>
          <w:ilvl w:val="0"/>
          <w:numId w:val="1"/>
        </w:numPr>
        <w:spacing w:line="360" w:lineRule="auto"/>
        <w:jc w:val="both"/>
        <w:rPr>
          <w:rFonts w:ascii="Arial" w:hAnsi="Arial" w:cs="Arial"/>
          <w:sz w:val="22"/>
          <w:szCs w:val="22"/>
          <w:lang w:val="es-MX"/>
        </w:rPr>
      </w:pPr>
      <w:r w:rsidRPr="00F45107">
        <w:rPr>
          <w:rFonts w:ascii="Arial" w:hAnsi="Arial" w:cs="Arial"/>
          <w:sz w:val="22"/>
          <w:szCs w:val="22"/>
          <w:lang w:val="es-MX"/>
        </w:rPr>
        <w:t xml:space="preserve">El ambiente de aprendizaje PIAC que se desarrolló se puede utilizar tanto para la modalidad presencial o a distancia, </w:t>
      </w:r>
      <w:commentRangeStart w:id="583"/>
      <w:r w:rsidRPr="00F45107">
        <w:rPr>
          <w:rFonts w:ascii="Arial" w:hAnsi="Arial" w:cs="Arial"/>
          <w:sz w:val="22"/>
          <w:szCs w:val="22"/>
          <w:lang w:val="es-MX"/>
        </w:rPr>
        <w:t>y en qué este sentido, el sistema</w:t>
      </w:r>
      <w:commentRangeEnd w:id="583"/>
      <w:r w:rsidR="00D0458E">
        <w:rPr>
          <w:rStyle w:val="Refdecomentario"/>
          <w:lang w:val="es-MX"/>
        </w:rPr>
        <w:commentReference w:id="583"/>
      </w:r>
      <w:r w:rsidRPr="00F45107">
        <w:rPr>
          <w:rFonts w:ascii="Arial" w:hAnsi="Arial" w:cs="Arial"/>
          <w:sz w:val="22"/>
          <w:szCs w:val="22"/>
          <w:lang w:val="es-MX"/>
        </w:rPr>
        <w:t>:</w:t>
      </w:r>
    </w:p>
    <w:p w:rsidR="00F143B4" w:rsidRPr="00F45107" w:rsidRDefault="00F143B4" w:rsidP="00285351">
      <w:pPr>
        <w:pStyle w:val="Sinespaciado"/>
        <w:numPr>
          <w:ilvl w:val="0"/>
          <w:numId w:val="1"/>
        </w:numPr>
        <w:spacing w:line="360" w:lineRule="auto"/>
        <w:jc w:val="both"/>
        <w:rPr>
          <w:rFonts w:ascii="Arial" w:hAnsi="Arial" w:cs="Arial"/>
          <w:sz w:val="22"/>
          <w:szCs w:val="22"/>
          <w:lang w:val="es-MX"/>
        </w:rPr>
      </w:pPr>
      <w:r w:rsidRPr="00F45107">
        <w:rPr>
          <w:rFonts w:ascii="Arial" w:hAnsi="Arial" w:cs="Arial"/>
          <w:sz w:val="22"/>
          <w:szCs w:val="22"/>
          <w:lang w:val="es-MX"/>
        </w:rPr>
        <w:lastRenderedPageBreak/>
        <w:t>Delimita</w:t>
      </w:r>
      <w:r w:rsidR="00025EF0" w:rsidRPr="00F45107">
        <w:rPr>
          <w:rFonts w:ascii="Arial" w:hAnsi="Arial" w:cs="Arial"/>
          <w:sz w:val="22"/>
          <w:szCs w:val="22"/>
          <w:lang w:val="es-MX"/>
        </w:rPr>
        <w:t xml:space="preserve"> los conceptos que se exploran, estudian y aprendan significativamente.</w:t>
      </w:r>
    </w:p>
    <w:p w:rsidR="00025EF0" w:rsidRPr="00F45107" w:rsidRDefault="00025EF0" w:rsidP="00285351">
      <w:pPr>
        <w:pStyle w:val="Sinespaciado"/>
        <w:numPr>
          <w:ilvl w:val="0"/>
          <w:numId w:val="1"/>
        </w:numPr>
        <w:spacing w:line="360" w:lineRule="auto"/>
        <w:jc w:val="both"/>
        <w:rPr>
          <w:rFonts w:ascii="Arial" w:hAnsi="Arial" w:cs="Arial"/>
          <w:sz w:val="22"/>
          <w:szCs w:val="22"/>
          <w:lang w:val="es-MX"/>
        </w:rPr>
      </w:pPr>
      <w:r w:rsidRPr="00F45107">
        <w:rPr>
          <w:rFonts w:ascii="Arial" w:hAnsi="Arial" w:cs="Arial"/>
          <w:sz w:val="22"/>
          <w:szCs w:val="22"/>
          <w:lang w:val="es-MX"/>
        </w:rPr>
        <w:t>Está estructurada considerando las necesidades manifestadas por los docentes, de tal manera que los estudiantes puedan abordar el aprendizaje de manera sistemática y flexible para permitir la tendencia hacia el aprendizaje autónomo.</w:t>
      </w:r>
    </w:p>
    <w:p w:rsidR="00025EF0" w:rsidRPr="00F45107" w:rsidRDefault="00025EF0" w:rsidP="00285351">
      <w:pPr>
        <w:pStyle w:val="Sinespaciado"/>
        <w:numPr>
          <w:ilvl w:val="0"/>
          <w:numId w:val="1"/>
        </w:numPr>
        <w:spacing w:line="360" w:lineRule="auto"/>
        <w:jc w:val="both"/>
        <w:rPr>
          <w:rFonts w:ascii="Arial" w:hAnsi="Arial" w:cs="Arial"/>
          <w:sz w:val="22"/>
          <w:szCs w:val="22"/>
          <w:lang w:val="es-MX"/>
        </w:rPr>
      </w:pPr>
      <w:r w:rsidRPr="00F45107">
        <w:rPr>
          <w:rFonts w:ascii="Arial" w:hAnsi="Arial" w:cs="Arial"/>
          <w:sz w:val="22"/>
          <w:szCs w:val="22"/>
          <w:lang w:val="es-MX"/>
        </w:rPr>
        <w:t>Principia la interacción entre los usuarios y sistema y a través de las actividades que incluye se promueve la reflexión entre los involucrados.</w:t>
      </w:r>
    </w:p>
    <w:p w:rsidR="00025EF0" w:rsidRPr="00F45107" w:rsidRDefault="00025EF0" w:rsidP="00285351">
      <w:pPr>
        <w:pStyle w:val="Sinespaciado"/>
        <w:numPr>
          <w:ilvl w:val="0"/>
          <w:numId w:val="1"/>
        </w:numPr>
        <w:spacing w:line="360" w:lineRule="auto"/>
        <w:jc w:val="both"/>
        <w:rPr>
          <w:rFonts w:ascii="Arial" w:hAnsi="Arial" w:cs="Arial"/>
          <w:sz w:val="22"/>
          <w:szCs w:val="22"/>
          <w:lang w:val="es-MX"/>
        </w:rPr>
      </w:pPr>
      <w:r w:rsidRPr="00F45107">
        <w:rPr>
          <w:rFonts w:ascii="Arial" w:hAnsi="Arial" w:cs="Arial"/>
          <w:sz w:val="22"/>
          <w:szCs w:val="22"/>
          <w:lang w:val="es-MX"/>
        </w:rPr>
        <w:t>Incorpora herramientas y materiales didácticos basados en las tecnologías de la información y comunicación para favorecer el proceso de enseñanza de aprendizaje de cálculo.</w:t>
      </w:r>
    </w:p>
    <w:p w:rsidR="00025EF0" w:rsidRPr="00F45107" w:rsidRDefault="00025EF0" w:rsidP="00285351">
      <w:pPr>
        <w:pStyle w:val="Sinespaciado"/>
        <w:numPr>
          <w:ilvl w:val="0"/>
          <w:numId w:val="1"/>
        </w:numPr>
        <w:spacing w:line="360" w:lineRule="auto"/>
        <w:jc w:val="both"/>
        <w:rPr>
          <w:rFonts w:ascii="Arial" w:hAnsi="Arial" w:cs="Arial"/>
          <w:sz w:val="22"/>
          <w:szCs w:val="22"/>
          <w:lang w:val="es-MX"/>
        </w:rPr>
      </w:pPr>
      <w:r w:rsidRPr="00F45107">
        <w:rPr>
          <w:rFonts w:ascii="Arial" w:hAnsi="Arial" w:cs="Arial"/>
          <w:sz w:val="22"/>
          <w:szCs w:val="22"/>
          <w:lang w:val="es-MX"/>
        </w:rPr>
        <w:t>Permite al docente aplicar, adaptar y/o crear estrategias y técnicas didácticas haciendo uso de las TIC’s.</w:t>
      </w:r>
    </w:p>
    <w:p w:rsidR="008B3161" w:rsidRPr="00F45107" w:rsidRDefault="008B3161" w:rsidP="008B3161">
      <w:pPr>
        <w:pStyle w:val="Sinespaciado"/>
        <w:spacing w:line="360" w:lineRule="auto"/>
        <w:jc w:val="both"/>
        <w:rPr>
          <w:rFonts w:ascii="Arial" w:hAnsi="Arial" w:cs="Arial"/>
          <w:sz w:val="22"/>
          <w:szCs w:val="22"/>
          <w:lang w:val="es-MX"/>
        </w:rPr>
      </w:pPr>
    </w:p>
    <w:p w:rsidR="00025EF0" w:rsidRPr="00F45107" w:rsidRDefault="00025EF0"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 xml:space="preserve">La creación de una plataforma Educativa conlleva a una gran cantidad de tareas, entre las que </w:t>
      </w:r>
      <w:commentRangeStart w:id="584"/>
      <w:r w:rsidRPr="00F45107">
        <w:rPr>
          <w:rFonts w:ascii="Arial" w:hAnsi="Arial" w:cs="Arial"/>
          <w:sz w:val="22"/>
          <w:szCs w:val="22"/>
          <w:lang w:val="es-MX"/>
        </w:rPr>
        <w:t>destacan</w:t>
      </w:r>
      <w:commentRangeEnd w:id="584"/>
      <w:r w:rsidR="00D0458E">
        <w:rPr>
          <w:rStyle w:val="Refdecomentario"/>
          <w:lang w:val="es-MX"/>
        </w:rPr>
        <w:commentReference w:id="584"/>
      </w:r>
      <w:r w:rsidRPr="00F45107">
        <w:rPr>
          <w:rFonts w:ascii="Arial" w:hAnsi="Arial" w:cs="Arial"/>
          <w:sz w:val="22"/>
          <w:szCs w:val="22"/>
          <w:lang w:val="es-MX"/>
        </w:rPr>
        <w:t>:</w:t>
      </w:r>
    </w:p>
    <w:p w:rsidR="00025EF0" w:rsidRPr="00F45107" w:rsidRDefault="00025EF0" w:rsidP="00285351">
      <w:pPr>
        <w:pStyle w:val="Sinespaciado"/>
        <w:numPr>
          <w:ilvl w:val="0"/>
          <w:numId w:val="4"/>
        </w:numPr>
        <w:spacing w:line="360" w:lineRule="auto"/>
        <w:jc w:val="both"/>
        <w:rPr>
          <w:rFonts w:ascii="Arial" w:hAnsi="Arial" w:cs="Arial"/>
          <w:sz w:val="22"/>
          <w:szCs w:val="22"/>
          <w:lang w:val="es-MX"/>
        </w:rPr>
      </w:pPr>
      <w:r w:rsidRPr="00F45107">
        <w:rPr>
          <w:rFonts w:ascii="Arial" w:hAnsi="Arial" w:cs="Arial"/>
          <w:sz w:val="22"/>
          <w:szCs w:val="22"/>
          <w:lang w:val="es-MX"/>
        </w:rPr>
        <w:t>Análisis de los elementos de software que se abordaran.</w:t>
      </w:r>
    </w:p>
    <w:p w:rsidR="00025EF0" w:rsidRPr="00F45107" w:rsidRDefault="00025EF0" w:rsidP="00285351">
      <w:pPr>
        <w:pStyle w:val="Sinespaciado"/>
        <w:numPr>
          <w:ilvl w:val="0"/>
          <w:numId w:val="4"/>
        </w:numPr>
        <w:spacing w:line="360" w:lineRule="auto"/>
        <w:jc w:val="both"/>
        <w:rPr>
          <w:rFonts w:ascii="Arial" w:hAnsi="Arial" w:cs="Arial"/>
          <w:sz w:val="22"/>
          <w:szCs w:val="22"/>
          <w:lang w:val="es-MX"/>
        </w:rPr>
      </w:pPr>
      <w:r w:rsidRPr="00F45107">
        <w:rPr>
          <w:rFonts w:ascii="Arial" w:hAnsi="Arial" w:cs="Arial"/>
          <w:sz w:val="22"/>
          <w:szCs w:val="22"/>
          <w:lang w:val="es-MX"/>
        </w:rPr>
        <w:t>Modelos de aprendizaje y pedagógico para el diseño del contenido educativo.</w:t>
      </w:r>
    </w:p>
    <w:p w:rsidR="00025EF0" w:rsidRPr="00F45107" w:rsidRDefault="008B3161" w:rsidP="00285351">
      <w:pPr>
        <w:pStyle w:val="Sinespaciado"/>
        <w:numPr>
          <w:ilvl w:val="0"/>
          <w:numId w:val="4"/>
        </w:numPr>
        <w:spacing w:line="360" w:lineRule="auto"/>
        <w:jc w:val="both"/>
        <w:rPr>
          <w:rFonts w:ascii="Arial" w:hAnsi="Arial" w:cs="Arial"/>
          <w:sz w:val="22"/>
          <w:szCs w:val="22"/>
          <w:lang w:val="es-MX"/>
        </w:rPr>
      </w:pPr>
      <w:r w:rsidRPr="00F45107">
        <w:rPr>
          <w:rFonts w:ascii="Arial" w:hAnsi="Arial" w:cs="Arial"/>
          <w:sz w:val="22"/>
          <w:szCs w:val="22"/>
          <w:lang w:val="es-MX"/>
        </w:rPr>
        <w:t>Diseño I</w:t>
      </w:r>
      <w:r w:rsidR="00025EF0" w:rsidRPr="00F45107">
        <w:rPr>
          <w:rFonts w:ascii="Arial" w:hAnsi="Arial" w:cs="Arial"/>
          <w:sz w:val="22"/>
          <w:szCs w:val="22"/>
          <w:lang w:val="es-MX"/>
        </w:rPr>
        <w:t>nstruccional de los materiales</w:t>
      </w:r>
    </w:p>
    <w:p w:rsidR="00025EF0" w:rsidRPr="00F45107" w:rsidRDefault="00025EF0" w:rsidP="00285351">
      <w:pPr>
        <w:pStyle w:val="Sinespaciado"/>
        <w:numPr>
          <w:ilvl w:val="0"/>
          <w:numId w:val="4"/>
        </w:numPr>
        <w:spacing w:line="360" w:lineRule="auto"/>
        <w:jc w:val="both"/>
        <w:rPr>
          <w:rFonts w:ascii="Arial" w:hAnsi="Arial" w:cs="Arial"/>
          <w:sz w:val="22"/>
          <w:szCs w:val="22"/>
          <w:lang w:val="es-MX"/>
        </w:rPr>
      </w:pPr>
      <w:r w:rsidRPr="00F45107">
        <w:rPr>
          <w:rFonts w:ascii="Arial" w:hAnsi="Arial" w:cs="Arial"/>
          <w:sz w:val="22"/>
          <w:szCs w:val="22"/>
          <w:lang w:val="es-MX"/>
        </w:rPr>
        <w:t>Evaluación continua de los materiales desarrollados</w:t>
      </w:r>
    </w:p>
    <w:p w:rsidR="00025EF0" w:rsidRPr="00F45107" w:rsidRDefault="00025EF0" w:rsidP="00285351">
      <w:pPr>
        <w:pStyle w:val="Sinespaciado"/>
        <w:numPr>
          <w:ilvl w:val="0"/>
          <w:numId w:val="4"/>
        </w:numPr>
        <w:spacing w:line="360" w:lineRule="auto"/>
        <w:jc w:val="both"/>
        <w:rPr>
          <w:rFonts w:ascii="Arial" w:hAnsi="Arial" w:cs="Arial"/>
          <w:sz w:val="22"/>
          <w:szCs w:val="22"/>
          <w:lang w:val="es-MX"/>
        </w:rPr>
      </w:pPr>
      <w:r w:rsidRPr="00F45107">
        <w:rPr>
          <w:rFonts w:ascii="Arial" w:hAnsi="Arial" w:cs="Arial"/>
          <w:sz w:val="22"/>
          <w:szCs w:val="22"/>
          <w:lang w:val="es-MX"/>
        </w:rPr>
        <w:t>Análisis de usabilidad de la plataforma electrónica.</w:t>
      </w:r>
    </w:p>
    <w:p w:rsidR="00025EF0" w:rsidRPr="00F45107" w:rsidRDefault="00025EF0" w:rsidP="00285351">
      <w:pPr>
        <w:pStyle w:val="Sinespaciado"/>
        <w:numPr>
          <w:ilvl w:val="0"/>
          <w:numId w:val="4"/>
        </w:numPr>
        <w:spacing w:line="360" w:lineRule="auto"/>
        <w:jc w:val="both"/>
        <w:rPr>
          <w:rFonts w:ascii="Arial" w:hAnsi="Arial" w:cs="Arial"/>
          <w:sz w:val="22"/>
          <w:szCs w:val="22"/>
          <w:lang w:val="es-MX"/>
        </w:rPr>
      </w:pPr>
      <w:r w:rsidRPr="00F45107">
        <w:rPr>
          <w:rFonts w:ascii="Arial" w:hAnsi="Arial" w:cs="Arial"/>
          <w:sz w:val="22"/>
          <w:szCs w:val="22"/>
          <w:lang w:val="es-MX"/>
        </w:rPr>
        <w:t>Desarrollo de cada una de las unidades de aprendizaje.</w:t>
      </w:r>
    </w:p>
    <w:p w:rsidR="00025EF0" w:rsidRPr="00F45107" w:rsidRDefault="00025EF0" w:rsidP="00285351">
      <w:pPr>
        <w:pStyle w:val="Sinespaciado"/>
        <w:numPr>
          <w:ilvl w:val="0"/>
          <w:numId w:val="4"/>
        </w:numPr>
        <w:spacing w:line="360" w:lineRule="auto"/>
        <w:jc w:val="both"/>
        <w:rPr>
          <w:rFonts w:ascii="Arial" w:hAnsi="Arial" w:cs="Arial"/>
          <w:sz w:val="22"/>
          <w:szCs w:val="22"/>
          <w:lang w:val="es-MX"/>
        </w:rPr>
      </w:pPr>
      <w:r w:rsidRPr="00F45107">
        <w:rPr>
          <w:rFonts w:ascii="Arial" w:hAnsi="Arial" w:cs="Arial"/>
          <w:sz w:val="22"/>
          <w:szCs w:val="22"/>
          <w:lang w:val="es-MX"/>
        </w:rPr>
        <w:t>Ajuste de los contenidos educativos con base en las evaluaciones</w:t>
      </w:r>
    </w:p>
    <w:p w:rsidR="00025EF0" w:rsidRPr="00F45107" w:rsidRDefault="00025EF0" w:rsidP="00285351">
      <w:pPr>
        <w:pStyle w:val="Sinespaciado"/>
        <w:numPr>
          <w:ilvl w:val="0"/>
          <w:numId w:val="4"/>
        </w:numPr>
        <w:spacing w:line="360" w:lineRule="auto"/>
        <w:jc w:val="both"/>
        <w:rPr>
          <w:rFonts w:ascii="Arial" w:hAnsi="Arial" w:cs="Arial"/>
          <w:sz w:val="22"/>
          <w:szCs w:val="22"/>
          <w:lang w:val="es-MX"/>
        </w:rPr>
      </w:pPr>
      <w:r w:rsidRPr="00F45107">
        <w:rPr>
          <w:rFonts w:ascii="Arial" w:hAnsi="Arial" w:cs="Arial"/>
          <w:sz w:val="22"/>
          <w:szCs w:val="22"/>
          <w:lang w:val="es-MX"/>
        </w:rPr>
        <w:t>Elección apropiada de las herramientas tecnológicas de desarrollo.</w:t>
      </w:r>
    </w:p>
    <w:p w:rsidR="00025EF0" w:rsidRPr="00F45107" w:rsidRDefault="00025EF0" w:rsidP="00285351">
      <w:pPr>
        <w:pStyle w:val="Sinespaciado"/>
        <w:spacing w:line="360" w:lineRule="auto"/>
        <w:jc w:val="both"/>
        <w:rPr>
          <w:rFonts w:ascii="Arial" w:hAnsi="Arial" w:cs="Arial"/>
          <w:sz w:val="22"/>
          <w:szCs w:val="22"/>
          <w:lang w:val="es-MX"/>
        </w:rPr>
      </w:pPr>
    </w:p>
    <w:p w:rsidR="00025EF0" w:rsidRPr="00F45107" w:rsidRDefault="00C769C2" w:rsidP="008B3161">
      <w:pPr>
        <w:pStyle w:val="Sinespaciado"/>
        <w:spacing w:line="360" w:lineRule="auto"/>
        <w:ind w:firstLine="360"/>
        <w:jc w:val="both"/>
        <w:rPr>
          <w:rFonts w:ascii="Arial" w:hAnsi="Arial" w:cs="Arial"/>
          <w:sz w:val="22"/>
          <w:szCs w:val="22"/>
          <w:lang w:val="es-MX"/>
        </w:rPr>
      </w:pPr>
      <w:r w:rsidRPr="00F45107">
        <w:rPr>
          <w:rFonts w:ascii="Arial" w:hAnsi="Arial" w:cs="Arial"/>
          <w:sz w:val="22"/>
          <w:szCs w:val="22"/>
          <w:lang w:val="es-MX"/>
        </w:rPr>
        <w:t>Además</w:t>
      </w:r>
      <w:r w:rsidR="00025EF0" w:rsidRPr="00F45107">
        <w:rPr>
          <w:rFonts w:ascii="Arial" w:hAnsi="Arial" w:cs="Arial"/>
          <w:sz w:val="22"/>
          <w:szCs w:val="22"/>
          <w:lang w:val="es-MX"/>
        </w:rPr>
        <w:t xml:space="preserve"> de aplicar con eficiencia las T</w:t>
      </w:r>
      <w:r w:rsidR="00184603">
        <w:rPr>
          <w:rFonts w:ascii="Arial" w:hAnsi="Arial" w:cs="Arial"/>
          <w:sz w:val="22"/>
          <w:szCs w:val="22"/>
          <w:lang w:val="es-MX"/>
        </w:rPr>
        <w:t>IC para el desarrollo, é</w:t>
      </w:r>
      <w:r w:rsidR="00025EF0" w:rsidRPr="00F45107">
        <w:rPr>
          <w:rFonts w:ascii="Arial" w:hAnsi="Arial" w:cs="Arial"/>
          <w:sz w:val="22"/>
          <w:szCs w:val="22"/>
          <w:lang w:val="es-MX"/>
        </w:rPr>
        <w:t>stas deben ser utilizadas con una estrategia pedagógica en la enseñanza, la cual tenga como objetivo la disponibilidad de diferentes recursos haci</w:t>
      </w:r>
      <w:r w:rsidR="008B3161" w:rsidRPr="00F45107">
        <w:rPr>
          <w:rFonts w:ascii="Arial" w:hAnsi="Arial" w:cs="Arial"/>
          <w:sz w:val="22"/>
          <w:szCs w:val="22"/>
          <w:lang w:val="es-MX"/>
        </w:rPr>
        <w:t>a</w:t>
      </w:r>
      <w:r w:rsidR="00025EF0" w:rsidRPr="00F45107">
        <w:rPr>
          <w:rFonts w:ascii="Arial" w:hAnsi="Arial" w:cs="Arial"/>
          <w:sz w:val="22"/>
          <w:szCs w:val="22"/>
          <w:lang w:val="es-MX"/>
        </w:rPr>
        <w:t xml:space="preserve"> el estudiante. Para cumplir con el propósito de ayudar en el proceso de enseñanza</w:t>
      </w:r>
      <w:r w:rsidR="008B3161" w:rsidRPr="00F45107">
        <w:rPr>
          <w:rFonts w:ascii="Arial" w:hAnsi="Arial" w:cs="Arial"/>
          <w:sz w:val="22"/>
          <w:szCs w:val="22"/>
          <w:lang w:val="es-MX"/>
        </w:rPr>
        <w:t xml:space="preserve"> </w:t>
      </w:r>
      <w:r w:rsidR="00025EF0" w:rsidRPr="00F45107">
        <w:rPr>
          <w:rFonts w:ascii="Arial" w:hAnsi="Arial" w:cs="Arial"/>
          <w:sz w:val="22"/>
          <w:szCs w:val="22"/>
          <w:lang w:val="es-MX"/>
        </w:rPr>
        <w:t>- aprendizaje, en particular de las matemáticas, y que el rendimiento de los estudiantes se vea favorecido, es necesario implementar esta herramienta con grupos formales de licenciatura que tengan este curso incluido en la retícula de su carrera.</w:t>
      </w:r>
    </w:p>
    <w:p w:rsidR="00025EF0" w:rsidRPr="00F45107" w:rsidRDefault="00025EF0" w:rsidP="00285351">
      <w:pPr>
        <w:pStyle w:val="Sinespaciado"/>
        <w:spacing w:line="360" w:lineRule="auto"/>
        <w:jc w:val="both"/>
        <w:rPr>
          <w:rFonts w:ascii="Arial" w:hAnsi="Arial" w:cs="Arial"/>
          <w:sz w:val="22"/>
          <w:szCs w:val="22"/>
          <w:lang w:val="es-MX"/>
        </w:rPr>
      </w:pPr>
    </w:p>
    <w:p w:rsidR="00CE7D7B" w:rsidRPr="00F45107" w:rsidRDefault="00CE7D7B" w:rsidP="00285351">
      <w:pPr>
        <w:pStyle w:val="Sinespaciado"/>
        <w:spacing w:line="360" w:lineRule="auto"/>
        <w:jc w:val="both"/>
        <w:rPr>
          <w:rFonts w:ascii="Arial" w:hAnsi="Arial" w:cs="Arial"/>
          <w:sz w:val="22"/>
          <w:szCs w:val="22"/>
          <w:lang w:val="es-MX"/>
        </w:rPr>
      </w:pPr>
      <w:r w:rsidRPr="00F45107">
        <w:rPr>
          <w:rFonts w:ascii="Arial" w:hAnsi="Arial" w:cs="Arial"/>
          <w:sz w:val="22"/>
          <w:szCs w:val="22"/>
          <w:lang w:val="es-MX"/>
        </w:rPr>
        <w:tab/>
        <w:t>Instrumentos: la evaluación de test de usuarios se llevó a</w:t>
      </w:r>
      <w:ins w:id="585" w:author="Lanix_XP" w:date="2014-06-13T14:35:00Z">
        <w:r w:rsidR="00D0458E">
          <w:rPr>
            <w:rFonts w:ascii="Arial" w:hAnsi="Arial" w:cs="Arial"/>
            <w:sz w:val="22"/>
            <w:szCs w:val="22"/>
            <w:lang w:val="es-MX"/>
          </w:rPr>
          <w:t xml:space="preserve"> </w:t>
        </w:r>
      </w:ins>
      <w:r w:rsidRPr="00F45107">
        <w:rPr>
          <w:rFonts w:ascii="Arial" w:hAnsi="Arial" w:cs="Arial"/>
          <w:sz w:val="22"/>
          <w:szCs w:val="22"/>
          <w:lang w:val="es-MX"/>
        </w:rPr>
        <w:t>cabo con 17 alumnos de primer ingreso de la carrera de Ingeniería en Telemática de la Universidad de Colima, quienes todavía no han llevado cursos de C</w:t>
      </w:r>
      <w:ins w:id="586" w:author="Lanix_XP" w:date="2014-06-13T14:35:00Z">
        <w:r w:rsidR="00D0458E">
          <w:rPr>
            <w:rFonts w:ascii="Arial" w:hAnsi="Arial" w:cs="Arial"/>
            <w:sz w:val="22"/>
            <w:szCs w:val="22"/>
            <w:lang w:val="es-MX"/>
          </w:rPr>
          <w:t>á</w:t>
        </w:r>
      </w:ins>
      <w:del w:id="587" w:author="Lanix_XP" w:date="2014-06-13T14:35:00Z">
        <w:r w:rsidRPr="00F45107" w:rsidDel="00D0458E">
          <w:rPr>
            <w:rFonts w:ascii="Arial" w:hAnsi="Arial" w:cs="Arial"/>
            <w:sz w:val="22"/>
            <w:szCs w:val="22"/>
            <w:lang w:val="es-MX"/>
          </w:rPr>
          <w:delText>a</w:delText>
        </w:r>
      </w:del>
      <w:r w:rsidRPr="00F45107">
        <w:rPr>
          <w:rFonts w:ascii="Arial" w:hAnsi="Arial" w:cs="Arial"/>
          <w:sz w:val="22"/>
          <w:szCs w:val="22"/>
          <w:lang w:val="es-MX"/>
        </w:rPr>
        <w:t>lculo. Para realizar dicha evaluación, se utilizaron dos instrumentos, los cuales se describen a continuación:</w:t>
      </w:r>
    </w:p>
    <w:p w:rsidR="007B2352" w:rsidRPr="00F45107" w:rsidRDefault="007B2352" w:rsidP="007B2352">
      <w:pPr>
        <w:spacing w:after="160" w:line="259" w:lineRule="auto"/>
        <w:rPr>
          <w:rFonts w:ascii="Arial" w:hAnsi="Arial" w:cs="Arial"/>
          <w:sz w:val="22"/>
          <w:szCs w:val="22"/>
        </w:rPr>
      </w:pPr>
    </w:p>
    <w:p w:rsidR="00C45EEE" w:rsidRDefault="00CE7D7B" w:rsidP="007B2352">
      <w:pPr>
        <w:pStyle w:val="Sinespaciado"/>
        <w:spacing w:line="360" w:lineRule="auto"/>
        <w:jc w:val="both"/>
        <w:rPr>
          <w:rFonts w:ascii="Arial" w:hAnsi="Arial" w:cs="Arial"/>
          <w:sz w:val="22"/>
          <w:szCs w:val="22"/>
          <w:lang w:val="es-ES"/>
        </w:rPr>
      </w:pPr>
      <w:r w:rsidRPr="00F45107">
        <w:rPr>
          <w:rFonts w:ascii="Arial" w:hAnsi="Arial" w:cs="Arial"/>
          <w:sz w:val="22"/>
          <w:szCs w:val="22"/>
          <w:lang w:val="es-MX"/>
        </w:rPr>
        <w:t>Primeramente, se les entreg</w:t>
      </w:r>
      <w:r w:rsidR="00184603">
        <w:rPr>
          <w:rFonts w:ascii="Arial" w:hAnsi="Arial" w:cs="Arial"/>
          <w:sz w:val="22"/>
          <w:szCs w:val="22"/>
          <w:lang w:val="es-MX"/>
        </w:rPr>
        <w:t>ó</w:t>
      </w:r>
      <w:r w:rsidRPr="00F45107">
        <w:rPr>
          <w:rFonts w:ascii="Arial" w:hAnsi="Arial" w:cs="Arial"/>
          <w:sz w:val="22"/>
          <w:szCs w:val="22"/>
          <w:lang w:val="es-MX"/>
        </w:rPr>
        <w:t xml:space="preserve"> a los usuarios un d</w:t>
      </w:r>
      <w:r w:rsidR="007B2352" w:rsidRPr="00F45107">
        <w:rPr>
          <w:rFonts w:ascii="Arial" w:hAnsi="Arial" w:cs="Arial"/>
          <w:sz w:val="22"/>
          <w:szCs w:val="22"/>
          <w:lang w:val="es-MX"/>
        </w:rPr>
        <w:t>ocumento con el texto</w:t>
      </w:r>
      <w:r w:rsidR="00184603">
        <w:rPr>
          <w:rFonts w:ascii="Arial" w:hAnsi="Arial" w:cs="Arial"/>
          <w:sz w:val="22"/>
          <w:szCs w:val="22"/>
          <w:lang w:val="es-MX"/>
        </w:rPr>
        <w:t xml:space="preserve"> que se muestra en la tabla 2, </w:t>
      </w:r>
      <w:del w:id="588" w:author="Lanix_XP" w:date="2014-06-13T14:35:00Z">
        <w:r w:rsidR="00184603" w:rsidDel="00D0458E">
          <w:rPr>
            <w:rFonts w:ascii="Arial" w:hAnsi="Arial" w:cs="Arial"/>
            <w:sz w:val="22"/>
            <w:szCs w:val="22"/>
            <w:lang w:val="es-MX"/>
          </w:rPr>
          <w:delText xml:space="preserve"> </w:delText>
        </w:r>
      </w:del>
      <w:r w:rsidR="00184603">
        <w:rPr>
          <w:rFonts w:ascii="Arial" w:hAnsi="Arial" w:cs="Arial"/>
          <w:sz w:val="22"/>
          <w:szCs w:val="22"/>
          <w:lang w:val="es-MX"/>
        </w:rPr>
        <w:t>y</w:t>
      </w:r>
      <w:r w:rsidRPr="00F45107">
        <w:rPr>
          <w:rFonts w:ascii="Arial" w:hAnsi="Arial" w:cs="Arial"/>
          <w:sz w:val="22"/>
          <w:szCs w:val="22"/>
          <w:lang w:val="es-ES"/>
        </w:rPr>
        <w:t xml:space="preserve"> se les solicit</w:t>
      </w:r>
      <w:r w:rsidR="00C769C2" w:rsidRPr="00F45107">
        <w:rPr>
          <w:rFonts w:ascii="Arial" w:hAnsi="Arial" w:cs="Arial"/>
          <w:sz w:val="22"/>
          <w:szCs w:val="22"/>
          <w:lang w:val="es-ES"/>
        </w:rPr>
        <w:t>ó</w:t>
      </w:r>
      <w:r w:rsidRPr="00F45107">
        <w:rPr>
          <w:rFonts w:ascii="Arial" w:hAnsi="Arial" w:cs="Arial"/>
          <w:sz w:val="22"/>
          <w:szCs w:val="22"/>
          <w:lang w:val="es-ES"/>
        </w:rPr>
        <w:t xml:space="preserve"> a los mismos alumnos a responder</w:t>
      </w:r>
      <w:r w:rsidR="00184603">
        <w:rPr>
          <w:rFonts w:ascii="Arial" w:hAnsi="Arial" w:cs="Arial"/>
          <w:sz w:val="22"/>
          <w:szCs w:val="22"/>
          <w:lang w:val="es-ES"/>
        </w:rPr>
        <w:t xml:space="preserve">lo. </w:t>
      </w:r>
    </w:p>
    <w:p w:rsidR="00F45107" w:rsidRDefault="00F45107" w:rsidP="007B2352">
      <w:pPr>
        <w:pStyle w:val="Sinespaciado"/>
        <w:spacing w:line="360" w:lineRule="auto"/>
        <w:jc w:val="both"/>
        <w:rPr>
          <w:rFonts w:ascii="Arial" w:hAnsi="Arial" w:cs="Arial"/>
          <w:sz w:val="22"/>
          <w:szCs w:val="22"/>
          <w:lang w:val="es-ES"/>
        </w:rPr>
      </w:pPr>
    </w:p>
    <w:p w:rsidR="00F45107" w:rsidRDefault="00F45107" w:rsidP="007B2352">
      <w:pPr>
        <w:pStyle w:val="Sinespaciado"/>
        <w:spacing w:line="360" w:lineRule="auto"/>
        <w:jc w:val="both"/>
        <w:rPr>
          <w:rFonts w:ascii="Arial" w:hAnsi="Arial" w:cs="Arial"/>
          <w:sz w:val="22"/>
          <w:szCs w:val="22"/>
          <w:lang w:val="es-ES"/>
        </w:rPr>
      </w:pPr>
    </w:p>
    <w:p w:rsidR="00F45107" w:rsidRDefault="00F45107" w:rsidP="007B2352">
      <w:pPr>
        <w:pStyle w:val="Sinespaciado"/>
        <w:spacing w:line="360" w:lineRule="auto"/>
        <w:jc w:val="both"/>
        <w:rPr>
          <w:rFonts w:ascii="Arial" w:hAnsi="Arial" w:cs="Arial"/>
          <w:sz w:val="22"/>
          <w:szCs w:val="22"/>
          <w:lang w:val="es-ES"/>
        </w:rPr>
      </w:pPr>
    </w:p>
    <w:p w:rsidR="00BE1BBE" w:rsidRDefault="00BE1BBE">
      <w:pPr>
        <w:spacing w:after="160" w:line="259" w:lineRule="auto"/>
        <w:rPr>
          <w:rFonts w:ascii="Arial" w:hAnsi="Arial" w:cs="Arial"/>
          <w:sz w:val="22"/>
          <w:szCs w:val="22"/>
          <w:lang w:val="es-ES"/>
        </w:rPr>
      </w:pPr>
      <w:r>
        <w:rPr>
          <w:rFonts w:ascii="Arial" w:hAnsi="Arial" w:cs="Arial"/>
          <w:sz w:val="22"/>
          <w:szCs w:val="22"/>
          <w:lang w:val="es-ES"/>
        </w:rPr>
        <w:br w:type="page"/>
      </w:r>
    </w:p>
    <w:p w:rsidR="00C45EEE" w:rsidRPr="00F45107" w:rsidRDefault="00F45107" w:rsidP="00F45107">
      <w:pPr>
        <w:pStyle w:val="Sinespaciado"/>
        <w:spacing w:line="360" w:lineRule="auto"/>
        <w:jc w:val="both"/>
        <w:rPr>
          <w:rFonts w:ascii="Arial" w:hAnsi="Arial" w:cs="Arial"/>
          <w:sz w:val="16"/>
          <w:szCs w:val="16"/>
          <w:lang w:val="es-MX"/>
        </w:rPr>
      </w:pPr>
      <w:r w:rsidRPr="00F45107">
        <w:rPr>
          <w:rFonts w:ascii="Arial" w:hAnsi="Arial" w:cs="Arial"/>
          <w:noProof/>
          <w:sz w:val="16"/>
          <w:szCs w:val="16"/>
          <w:lang w:val="es-MX" w:eastAsia="es-MX"/>
        </w:rPr>
        <w:lastRenderedPageBreak/>
        <w:drawing>
          <wp:anchor distT="0" distB="0" distL="114300" distR="114300" simplePos="0" relativeHeight="251663872" behindDoc="0" locked="0" layoutInCell="1" allowOverlap="1">
            <wp:simplePos x="0" y="0"/>
            <wp:positionH relativeFrom="margin">
              <wp:posOffset>-20320</wp:posOffset>
            </wp:positionH>
            <wp:positionV relativeFrom="line">
              <wp:posOffset>-78740</wp:posOffset>
            </wp:positionV>
            <wp:extent cx="5093335" cy="29337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306" t="20653" r="17795" b="9782"/>
                    <a:stretch>
                      <a:fillRect/>
                    </a:stretch>
                  </pic:blipFill>
                  <pic:spPr bwMode="auto">
                    <a:xfrm>
                      <a:off x="0" y="0"/>
                      <a:ext cx="5093335" cy="2933700"/>
                    </a:xfrm>
                    <a:prstGeom prst="rect">
                      <a:avLst/>
                    </a:prstGeom>
                    <a:noFill/>
                    <a:ln>
                      <a:noFill/>
                    </a:ln>
                  </pic:spPr>
                </pic:pic>
              </a:graphicData>
            </a:graphic>
          </wp:anchor>
        </w:drawing>
      </w:r>
      <w:r w:rsidR="00C45EEE" w:rsidRPr="00F45107">
        <w:rPr>
          <w:rFonts w:ascii="Arial" w:hAnsi="Arial" w:cs="Arial"/>
          <w:sz w:val="16"/>
          <w:szCs w:val="16"/>
          <w:lang w:val="es-MX"/>
        </w:rPr>
        <w:t>Tabla 2.Mensaje dirigido a los evaluadores del sitio web PIAC durante la evaluación de usabilidad.</w:t>
      </w:r>
    </w:p>
    <w:p w:rsidR="007B2352" w:rsidRPr="00F45107" w:rsidRDefault="007B2352" w:rsidP="007B2352">
      <w:pPr>
        <w:pStyle w:val="Sinespaciado"/>
        <w:spacing w:line="360" w:lineRule="auto"/>
        <w:jc w:val="both"/>
        <w:rPr>
          <w:rFonts w:ascii="Arial" w:hAnsi="Arial" w:cs="Arial"/>
          <w:sz w:val="22"/>
          <w:szCs w:val="22"/>
          <w:lang w:val="es-MX"/>
        </w:rPr>
      </w:pPr>
    </w:p>
    <w:p w:rsidR="00CE7D7B" w:rsidRPr="00F45107" w:rsidRDefault="00CE7D7B" w:rsidP="00285351">
      <w:pPr>
        <w:spacing w:line="360" w:lineRule="auto"/>
        <w:jc w:val="both"/>
        <w:rPr>
          <w:rFonts w:ascii="Arial" w:hAnsi="Arial" w:cs="Arial"/>
          <w:sz w:val="22"/>
          <w:szCs w:val="22"/>
        </w:rPr>
      </w:pPr>
      <w:r w:rsidRPr="00F45107">
        <w:rPr>
          <w:rFonts w:ascii="Arial" w:hAnsi="Arial" w:cs="Arial"/>
          <w:sz w:val="22"/>
          <w:szCs w:val="22"/>
        </w:rPr>
        <w:tab/>
        <w:t>En esta parte de la evaluación, se les pidió a los alumnos que leyeran detenidamente cada uno de los enunciados y seleccionaran entre las opciones de respuesta la que mejor correspondiera a su percepción sobre la plataforma PIAC.</w:t>
      </w:r>
    </w:p>
    <w:p w:rsidR="00C769C2" w:rsidRPr="006059F0" w:rsidRDefault="00C769C2" w:rsidP="00285351">
      <w:pPr>
        <w:spacing w:line="360" w:lineRule="auto"/>
        <w:jc w:val="both"/>
        <w:rPr>
          <w:rFonts w:ascii="Arial" w:hAnsi="Arial" w:cs="Arial"/>
          <w:sz w:val="16"/>
          <w:szCs w:val="16"/>
        </w:rPr>
      </w:pPr>
    </w:p>
    <w:tbl>
      <w:tblPr>
        <w:tblW w:w="8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tblPr>
      <w:tblGrid>
        <w:gridCol w:w="5602"/>
        <w:gridCol w:w="1050"/>
        <w:gridCol w:w="792"/>
        <w:gridCol w:w="851"/>
      </w:tblGrid>
      <w:tr w:rsidR="0041703C" w:rsidRPr="006059F0" w:rsidTr="00C45EEE">
        <w:tc>
          <w:tcPr>
            <w:tcW w:w="5602" w:type="dxa"/>
            <w:tcBorders>
              <w:top w:val="single" w:sz="4" w:space="0" w:color="auto"/>
              <w:left w:val="single" w:sz="4" w:space="0" w:color="auto"/>
              <w:bottom w:val="single" w:sz="4" w:space="0" w:color="auto"/>
              <w:right w:val="single" w:sz="4" w:space="0" w:color="auto"/>
            </w:tcBorders>
          </w:tcPr>
          <w:p w:rsidR="0041703C" w:rsidRPr="006059F0" w:rsidRDefault="0041703C">
            <w:pPr>
              <w:jc w:val="center"/>
              <w:rPr>
                <w:sz w:val="16"/>
                <w:szCs w:val="16"/>
              </w:rPr>
            </w:pPr>
          </w:p>
        </w:tc>
        <w:tc>
          <w:tcPr>
            <w:tcW w:w="1050" w:type="dxa"/>
            <w:tcBorders>
              <w:top w:val="single" w:sz="4" w:space="0" w:color="auto"/>
              <w:left w:val="single" w:sz="4" w:space="0" w:color="auto"/>
              <w:bottom w:val="single" w:sz="4" w:space="0" w:color="auto"/>
              <w:right w:val="single" w:sz="4" w:space="0" w:color="auto"/>
            </w:tcBorders>
            <w:hideMark/>
          </w:tcPr>
          <w:p w:rsidR="0041703C" w:rsidRPr="006059F0" w:rsidRDefault="0041703C">
            <w:pPr>
              <w:jc w:val="center"/>
              <w:rPr>
                <w:b/>
                <w:bCs/>
                <w:sz w:val="16"/>
                <w:szCs w:val="16"/>
              </w:rPr>
            </w:pPr>
            <w:r w:rsidRPr="006059F0">
              <w:rPr>
                <w:b/>
                <w:bCs/>
                <w:sz w:val="16"/>
                <w:szCs w:val="16"/>
              </w:rPr>
              <w:t>En Desacuerdo</w:t>
            </w:r>
          </w:p>
        </w:tc>
        <w:tc>
          <w:tcPr>
            <w:tcW w:w="792" w:type="dxa"/>
            <w:tcBorders>
              <w:top w:val="single" w:sz="4" w:space="0" w:color="auto"/>
              <w:left w:val="single" w:sz="4" w:space="0" w:color="auto"/>
              <w:bottom w:val="single" w:sz="4" w:space="0" w:color="auto"/>
              <w:right w:val="single" w:sz="4" w:space="0" w:color="auto"/>
            </w:tcBorders>
            <w:hideMark/>
          </w:tcPr>
          <w:p w:rsidR="0041703C" w:rsidRPr="006059F0" w:rsidRDefault="0041703C">
            <w:pPr>
              <w:jc w:val="center"/>
              <w:rPr>
                <w:b/>
                <w:bCs/>
                <w:sz w:val="16"/>
                <w:szCs w:val="16"/>
              </w:rPr>
            </w:pPr>
            <w:r w:rsidRPr="006059F0">
              <w:rPr>
                <w:b/>
                <w:bCs/>
                <w:sz w:val="16"/>
                <w:szCs w:val="16"/>
              </w:rPr>
              <w:t>Regular acuerdo</w:t>
            </w:r>
          </w:p>
        </w:tc>
        <w:tc>
          <w:tcPr>
            <w:tcW w:w="851" w:type="dxa"/>
            <w:tcBorders>
              <w:top w:val="single" w:sz="4" w:space="0" w:color="auto"/>
              <w:left w:val="single" w:sz="4" w:space="0" w:color="auto"/>
              <w:bottom w:val="single" w:sz="4" w:space="0" w:color="auto"/>
              <w:right w:val="single" w:sz="4" w:space="0" w:color="auto"/>
            </w:tcBorders>
            <w:hideMark/>
          </w:tcPr>
          <w:p w:rsidR="0041703C" w:rsidRPr="006059F0" w:rsidRDefault="0041703C">
            <w:pPr>
              <w:jc w:val="center"/>
              <w:rPr>
                <w:b/>
                <w:bCs/>
                <w:sz w:val="16"/>
                <w:szCs w:val="16"/>
              </w:rPr>
            </w:pPr>
            <w:r w:rsidRPr="006059F0">
              <w:rPr>
                <w:b/>
                <w:bCs/>
                <w:sz w:val="16"/>
                <w:szCs w:val="16"/>
              </w:rPr>
              <w:t>De Acuerdo</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 Puedo encontrar rápidamente lo que estoy buscando en este sitio</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0</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5</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12</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2.- Este sitio me parece lógico</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0</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2</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15</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 xml:space="preserve">3.- Las páginas de este sitio son agradables </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0</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6</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11</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4.- Consigo lo que quiero cuando hago clic en las ligas</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0</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3</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14</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5.- Considero inadecuados los tamaños de letra, imágenes y gráficas</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7</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6</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4</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6.- Considero difícil de usar el sitio</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12</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3</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2</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7.- Este sitio me ayuda a encontrar lo que estoy buscando</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7</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9</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8.- Aprender a encontrar mi camino en este sitio es un problema</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8</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7</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2</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9.- Todo en este sitio es fácil de entender</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0</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5</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12</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10.- Las actividades del sitio son fáciles de realizar</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15</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11.- Este sitio es muy interesante para mí</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3</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6</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8</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12.- Es difícil decir si este sitio Web tiene lo que deseo</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4</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8</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5</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13.- El uso del ambiente me motivó a aprender el tema de matemáticas</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4</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4</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9</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14.- El empleo del sitio me generó la inquietud de explorar otro tema</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5</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4</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8</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15.- Considero interesantes las actividades del sitio</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3</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3</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11</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16.- Necesito aprender muchas cosas antes de utilizar en el sitio</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7</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8</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2</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17.- Me gustará visitar con frecuencia este sitio</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3</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9</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5</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18.- Las instrucciones y advertencias son de ayuda</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6</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10</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Lista2"/>
              <w:ind w:left="0" w:firstLine="0"/>
              <w:jc w:val="both"/>
              <w:rPr>
                <w:sz w:val="16"/>
                <w:szCs w:val="16"/>
              </w:rPr>
            </w:pPr>
            <w:r w:rsidRPr="006059F0">
              <w:rPr>
                <w:sz w:val="16"/>
                <w:szCs w:val="16"/>
              </w:rPr>
              <w:t>19.- El modo en el que se presenta la información del sistema es clara y comprensible</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0</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4</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13</w:t>
            </w:r>
          </w:p>
        </w:tc>
      </w:tr>
      <w:tr w:rsidR="00C45EEE" w:rsidRPr="006059F0" w:rsidTr="00C45EEE">
        <w:tc>
          <w:tcPr>
            <w:tcW w:w="5602" w:type="dxa"/>
            <w:tcBorders>
              <w:top w:val="single" w:sz="4" w:space="0" w:color="auto"/>
              <w:left w:val="single" w:sz="4" w:space="0" w:color="auto"/>
              <w:bottom w:val="single" w:sz="4" w:space="0" w:color="auto"/>
              <w:right w:val="single" w:sz="4" w:space="0" w:color="auto"/>
            </w:tcBorders>
            <w:hideMark/>
          </w:tcPr>
          <w:p w:rsidR="00C45EEE" w:rsidRPr="006059F0" w:rsidRDefault="00C45EEE">
            <w:pPr>
              <w:pStyle w:val="Textoindependiente"/>
              <w:jc w:val="both"/>
              <w:rPr>
                <w:sz w:val="16"/>
                <w:szCs w:val="16"/>
              </w:rPr>
            </w:pPr>
            <w:r w:rsidRPr="006059F0">
              <w:rPr>
                <w:sz w:val="16"/>
                <w:szCs w:val="16"/>
              </w:rPr>
              <w:t>20.- El sitio responde demasiado despacio a las peticiones que se le hacen</w:t>
            </w:r>
          </w:p>
        </w:tc>
        <w:tc>
          <w:tcPr>
            <w:tcW w:w="1050"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12</w:t>
            </w:r>
          </w:p>
        </w:tc>
        <w:tc>
          <w:tcPr>
            <w:tcW w:w="792"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5</w:t>
            </w:r>
          </w:p>
        </w:tc>
        <w:tc>
          <w:tcPr>
            <w:tcW w:w="851" w:type="dxa"/>
            <w:tcBorders>
              <w:top w:val="single" w:sz="4" w:space="0" w:color="auto"/>
              <w:left w:val="single" w:sz="4" w:space="0" w:color="auto"/>
              <w:bottom w:val="single" w:sz="4" w:space="0" w:color="auto"/>
              <w:right w:val="single" w:sz="4" w:space="0" w:color="auto"/>
            </w:tcBorders>
            <w:vAlign w:val="center"/>
          </w:tcPr>
          <w:p w:rsidR="00C45EEE" w:rsidRPr="00592D6C" w:rsidRDefault="00C45EEE" w:rsidP="000D5197">
            <w:pPr>
              <w:jc w:val="center"/>
              <w:rPr>
                <w:sz w:val="20"/>
                <w:szCs w:val="20"/>
              </w:rPr>
            </w:pPr>
            <w:r w:rsidRPr="00592D6C">
              <w:rPr>
                <w:sz w:val="20"/>
                <w:szCs w:val="20"/>
              </w:rPr>
              <w:t>0</w:t>
            </w:r>
          </w:p>
        </w:tc>
      </w:tr>
    </w:tbl>
    <w:p w:rsidR="00F45107" w:rsidRDefault="00F45107" w:rsidP="007A416C">
      <w:pPr>
        <w:jc w:val="both"/>
        <w:rPr>
          <w:rFonts w:ascii="Arial" w:hAnsi="Arial" w:cs="Arial"/>
          <w:sz w:val="16"/>
          <w:szCs w:val="16"/>
        </w:rPr>
      </w:pPr>
    </w:p>
    <w:p w:rsidR="00C45EEE" w:rsidRDefault="00F45107" w:rsidP="007A416C">
      <w:pPr>
        <w:jc w:val="both"/>
        <w:rPr>
          <w:rFonts w:ascii="Arial" w:hAnsi="Arial" w:cs="Arial"/>
          <w:sz w:val="16"/>
          <w:szCs w:val="16"/>
          <w:lang w:val="es-ES"/>
        </w:rPr>
      </w:pPr>
      <w:r>
        <w:rPr>
          <w:rFonts w:ascii="Arial" w:hAnsi="Arial" w:cs="Arial"/>
          <w:sz w:val="16"/>
          <w:szCs w:val="16"/>
        </w:rPr>
        <w:t>Tabla 3</w:t>
      </w:r>
      <w:r w:rsidRPr="006059F0">
        <w:rPr>
          <w:rFonts w:ascii="Arial" w:hAnsi="Arial" w:cs="Arial"/>
          <w:sz w:val="16"/>
          <w:szCs w:val="16"/>
        </w:rPr>
        <w:t xml:space="preserve">. </w:t>
      </w:r>
      <w:r>
        <w:rPr>
          <w:rFonts w:ascii="Arial" w:hAnsi="Arial" w:cs="Arial"/>
          <w:sz w:val="16"/>
          <w:szCs w:val="16"/>
          <w:lang w:val="es-ES"/>
        </w:rPr>
        <w:t>Resultados del cuestionario aplicado a los usuarios en la</w:t>
      </w:r>
      <w:r w:rsidRPr="006059F0">
        <w:rPr>
          <w:rFonts w:ascii="Arial" w:hAnsi="Arial" w:cs="Arial"/>
          <w:sz w:val="16"/>
          <w:szCs w:val="16"/>
        </w:rPr>
        <w:t xml:space="preserve"> evaluación de usabilidad de la</w:t>
      </w:r>
      <w:r>
        <w:rPr>
          <w:rFonts w:ascii="Arial" w:hAnsi="Arial" w:cs="Arial"/>
          <w:sz w:val="16"/>
          <w:szCs w:val="16"/>
        </w:rPr>
        <w:t xml:space="preserve"> plataforma PIAC</w:t>
      </w:r>
      <w:r w:rsidRPr="006059F0">
        <w:rPr>
          <w:rFonts w:ascii="Arial" w:hAnsi="Arial" w:cs="Arial"/>
          <w:sz w:val="16"/>
          <w:szCs w:val="16"/>
        </w:rPr>
        <w:t>.</w:t>
      </w:r>
    </w:p>
    <w:p w:rsidR="00245BA3" w:rsidRDefault="00245BA3">
      <w:pPr>
        <w:spacing w:after="160" w:line="259" w:lineRule="auto"/>
        <w:rPr>
          <w:rFonts w:ascii="Arial" w:hAnsi="Arial" w:cs="Arial"/>
          <w:sz w:val="16"/>
          <w:szCs w:val="16"/>
          <w:lang w:val="es-ES"/>
        </w:rPr>
      </w:pPr>
    </w:p>
    <w:p w:rsidR="00245BA3" w:rsidRDefault="00245BA3" w:rsidP="00245BA3">
      <w:pPr>
        <w:spacing w:line="360" w:lineRule="auto"/>
        <w:jc w:val="both"/>
        <w:rPr>
          <w:ins w:id="589" w:author="Lanix_XP" w:date="2014-06-13T14:35:00Z"/>
          <w:rFonts w:ascii="Arial" w:hAnsi="Arial" w:cs="Arial"/>
          <w:sz w:val="22"/>
          <w:szCs w:val="22"/>
        </w:rPr>
      </w:pPr>
      <w:r w:rsidRPr="00F45107">
        <w:rPr>
          <w:rFonts w:ascii="Arial" w:hAnsi="Arial" w:cs="Arial"/>
          <w:sz w:val="22"/>
          <w:szCs w:val="22"/>
        </w:rPr>
        <w:t>E</w:t>
      </w:r>
      <w:r>
        <w:rPr>
          <w:rFonts w:ascii="Arial" w:hAnsi="Arial" w:cs="Arial"/>
          <w:sz w:val="22"/>
          <w:szCs w:val="22"/>
        </w:rPr>
        <w:t xml:space="preserve">stas pruebas </w:t>
      </w:r>
      <w:r w:rsidR="00661BE7">
        <w:rPr>
          <w:rFonts w:ascii="Arial" w:hAnsi="Arial" w:cs="Arial"/>
          <w:sz w:val="22"/>
          <w:szCs w:val="22"/>
        </w:rPr>
        <w:t xml:space="preserve">que se realizaron por parte de los programadores y de algunos usuarios al azar; </w:t>
      </w:r>
      <w:r>
        <w:rPr>
          <w:rFonts w:ascii="Arial" w:hAnsi="Arial" w:cs="Arial"/>
          <w:sz w:val="22"/>
          <w:szCs w:val="22"/>
        </w:rPr>
        <w:t xml:space="preserve">muestran que el nivel de usabilidad de la plataforma PIAC es bastante aceptable y los valores que se obtuvieron, así como los comentarios derivados de los </w:t>
      </w:r>
      <w:r>
        <w:rPr>
          <w:rFonts w:ascii="Arial" w:hAnsi="Arial" w:cs="Arial"/>
          <w:sz w:val="22"/>
          <w:szCs w:val="22"/>
        </w:rPr>
        <w:lastRenderedPageBreak/>
        <w:t>evaluadores, hacen que el desarrollador los tome en cuenta para corregir y lograr que la plataforma tenga un buen funcionamiento, cumpliendo los estándares apropiados</w:t>
      </w:r>
      <w:r w:rsidR="00661BE7">
        <w:rPr>
          <w:rFonts w:ascii="Arial" w:hAnsi="Arial" w:cs="Arial"/>
          <w:sz w:val="22"/>
          <w:szCs w:val="22"/>
        </w:rPr>
        <w:t xml:space="preserve"> que se definieron inicialmente del proyecto</w:t>
      </w:r>
      <w:r>
        <w:rPr>
          <w:rFonts w:ascii="Arial" w:hAnsi="Arial" w:cs="Arial"/>
          <w:sz w:val="22"/>
          <w:szCs w:val="22"/>
        </w:rPr>
        <w:t xml:space="preserve">. </w:t>
      </w:r>
    </w:p>
    <w:p w:rsidR="00D0458E" w:rsidRDefault="00D0458E" w:rsidP="00245BA3">
      <w:pPr>
        <w:spacing w:line="360" w:lineRule="auto"/>
        <w:jc w:val="both"/>
        <w:rPr>
          <w:rFonts w:ascii="Arial" w:hAnsi="Arial" w:cs="Arial"/>
          <w:sz w:val="22"/>
          <w:szCs w:val="22"/>
        </w:rPr>
      </w:pPr>
    </w:p>
    <w:p w:rsidR="00C45EEE" w:rsidRPr="00245BA3" w:rsidRDefault="00245BA3" w:rsidP="00245BA3">
      <w:pPr>
        <w:spacing w:line="360" w:lineRule="auto"/>
        <w:jc w:val="both"/>
        <w:rPr>
          <w:rFonts w:ascii="Arial" w:hAnsi="Arial" w:cs="Arial"/>
          <w:sz w:val="22"/>
          <w:szCs w:val="22"/>
        </w:rPr>
      </w:pPr>
      <w:r>
        <w:rPr>
          <w:rFonts w:ascii="Arial" w:hAnsi="Arial" w:cs="Arial"/>
          <w:sz w:val="22"/>
          <w:szCs w:val="22"/>
        </w:rPr>
        <w:t xml:space="preserve">Las actividades </w:t>
      </w:r>
      <w:r w:rsidR="0096748E">
        <w:rPr>
          <w:rFonts w:ascii="Arial" w:hAnsi="Arial" w:cs="Arial"/>
          <w:sz w:val="22"/>
          <w:szCs w:val="22"/>
        </w:rPr>
        <w:t xml:space="preserve">“pruebas de usabilidad” </w:t>
      </w:r>
      <w:r>
        <w:rPr>
          <w:rFonts w:ascii="Arial" w:hAnsi="Arial" w:cs="Arial"/>
          <w:sz w:val="22"/>
          <w:szCs w:val="22"/>
        </w:rPr>
        <w:t>realizadas en esta fase del proyecto, permitieron proponer la metodología que se detalla en la siguiente sección.</w:t>
      </w:r>
      <w:r w:rsidR="00140EDA">
        <w:rPr>
          <w:rFonts w:ascii="Arial" w:hAnsi="Arial" w:cs="Arial"/>
          <w:sz w:val="22"/>
          <w:szCs w:val="22"/>
        </w:rPr>
        <w:t xml:space="preserve"> </w:t>
      </w:r>
      <w:r>
        <w:rPr>
          <w:rFonts w:ascii="Arial" w:hAnsi="Arial" w:cs="Arial"/>
          <w:sz w:val="22"/>
          <w:szCs w:val="22"/>
        </w:rPr>
        <w:t xml:space="preserve"> </w:t>
      </w:r>
    </w:p>
    <w:p w:rsidR="00245BA3" w:rsidRDefault="00245BA3">
      <w:pPr>
        <w:spacing w:after="160" w:line="259" w:lineRule="auto"/>
        <w:rPr>
          <w:rFonts w:ascii="Arial" w:hAnsi="Arial" w:cs="Arial"/>
          <w:sz w:val="16"/>
          <w:szCs w:val="16"/>
          <w:lang w:val="es-ES"/>
        </w:rPr>
      </w:pPr>
      <w:r>
        <w:rPr>
          <w:rFonts w:ascii="Arial" w:hAnsi="Arial" w:cs="Arial"/>
          <w:sz w:val="16"/>
          <w:szCs w:val="16"/>
          <w:lang w:val="es-ES"/>
        </w:rPr>
        <w:br w:type="page"/>
      </w:r>
    </w:p>
    <w:p w:rsidR="00CE7D7B" w:rsidRPr="006059F0" w:rsidRDefault="00CE7D7B" w:rsidP="007A416C">
      <w:pPr>
        <w:jc w:val="both"/>
        <w:rPr>
          <w:rFonts w:ascii="Arial" w:hAnsi="Arial" w:cs="Arial"/>
          <w:sz w:val="16"/>
          <w:szCs w:val="16"/>
          <w:lang w:val="es-ES"/>
        </w:rPr>
      </w:pPr>
    </w:p>
    <w:p w:rsidR="0041703C" w:rsidRPr="006059F0" w:rsidRDefault="0041703C" w:rsidP="0041703C">
      <w:pPr>
        <w:rPr>
          <w:rFonts w:eastAsia="Arial Unicode MS"/>
          <w:sz w:val="16"/>
          <w:szCs w:val="16"/>
        </w:rPr>
      </w:pPr>
    </w:p>
    <w:p w:rsidR="007B2352" w:rsidRPr="006059F0" w:rsidRDefault="007B2352">
      <w:pPr>
        <w:spacing w:after="160" w:line="259" w:lineRule="auto"/>
        <w:rPr>
          <w:rFonts w:ascii="Arial" w:hAnsi="Arial" w:cs="Arial"/>
          <w:sz w:val="16"/>
          <w:szCs w:val="16"/>
          <w:lang w:val="es-ES"/>
        </w:rPr>
      </w:pPr>
    </w:p>
    <w:p w:rsidR="007B2352" w:rsidRDefault="007B2352" w:rsidP="00285351">
      <w:pPr>
        <w:spacing w:after="160" w:line="259" w:lineRule="auto"/>
        <w:rPr>
          <w:rFonts w:ascii="Arial" w:hAnsi="Arial" w:cs="Arial"/>
          <w:sz w:val="144"/>
          <w:szCs w:val="144"/>
          <w:lang w:val="es-ES"/>
        </w:rPr>
      </w:pPr>
    </w:p>
    <w:p w:rsidR="007B2352" w:rsidRDefault="007B2352" w:rsidP="00285351">
      <w:pPr>
        <w:spacing w:after="160" w:line="259" w:lineRule="auto"/>
        <w:rPr>
          <w:rFonts w:ascii="Arial" w:hAnsi="Arial" w:cs="Arial"/>
          <w:sz w:val="144"/>
          <w:szCs w:val="144"/>
          <w:lang w:val="es-ES"/>
        </w:rPr>
      </w:pPr>
    </w:p>
    <w:p w:rsidR="007B2352" w:rsidRPr="009E2662" w:rsidRDefault="0048320C" w:rsidP="009E2662">
      <w:pPr>
        <w:pStyle w:val="Ttulo1"/>
        <w:rPr>
          <w:rFonts w:ascii="Arial" w:hAnsi="Arial" w:cs="Arial"/>
          <w:b w:val="0"/>
          <w:color w:val="auto"/>
          <w:sz w:val="142"/>
          <w:szCs w:val="142"/>
          <w:lang w:val="es-ES"/>
        </w:rPr>
      </w:pPr>
      <w:bookmarkStart w:id="590" w:name="_Toc389243596"/>
      <w:r w:rsidRPr="009E2662">
        <w:rPr>
          <w:rFonts w:ascii="Arial" w:hAnsi="Arial" w:cs="Arial"/>
          <w:b w:val="0"/>
          <w:color w:val="auto"/>
          <w:sz w:val="142"/>
          <w:szCs w:val="142"/>
          <w:lang w:val="es-ES"/>
        </w:rPr>
        <w:t>Capítulo 5.</w:t>
      </w:r>
      <w:r w:rsidR="009E2662">
        <w:rPr>
          <w:rFonts w:ascii="Arial" w:hAnsi="Arial" w:cs="Arial"/>
          <w:b w:val="0"/>
          <w:color w:val="auto"/>
          <w:sz w:val="142"/>
          <w:szCs w:val="142"/>
          <w:lang w:val="es-ES"/>
        </w:rPr>
        <w:t xml:space="preserve"> </w:t>
      </w:r>
      <w:r w:rsidRPr="009E2662">
        <w:rPr>
          <w:rFonts w:ascii="Arial" w:hAnsi="Arial" w:cs="Arial"/>
          <w:b w:val="0"/>
          <w:color w:val="auto"/>
          <w:sz w:val="142"/>
          <w:szCs w:val="142"/>
          <w:lang w:val="es-ES"/>
        </w:rPr>
        <w:t>Metodolo</w:t>
      </w:r>
      <w:r w:rsidR="008B7964" w:rsidRPr="009E2662">
        <w:rPr>
          <w:rFonts w:ascii="Arial" w:hAnsi="Arial" w:cs="Arial"/>
          <w:b w:val="0"/>
          <w:color w:val="auto"/>
          <w:sz w:val="142"/>
          <w:szCs w:val="142"/>
          <w:lang w:val="es-ES"/>
        </w:rPr>
        <w:t>gía P</w:t>
      </w:r>
      <w:r w:rsidRPr="009E2662">
        <w:rPr>
          <w:rFonts w:ascii="Arial" w:hAnsi="Arial" w:cs="Arial"/>
          <w:b w:val="0"/>
          <w:color w:val="auto"/>
          <w:sz w:val="142"/>
          <w:szCs w:val="142"/>
          <w:lang w:val="es-ES"/>
        </w:rPr>
        <w:t>ropuesta</w:t>
      </w:r>
      <w:bookmarkEnd w:id="590"/>
    </w:p>
    <w:p w:rsidR="0048320C" w:rsidRPr="007B2352" w:rsidRDefault="007B2352" w:rsidP="00285351">
      <w:pPr>
        <w:spacing w:after="160" w:line="259" w:lineRule="auto"/>
        <w:rPr>
          <w:rFonts w:ascii="Arial" w:hAnsi="Arial" w:cs="Arial"/>
          <w:sz w:val="144"/>
          <w:szCs w:val="144"/>
          <w:lang w:val="es-ES"/>
        </w:rPr>
      </w:pPr>
      <w:r>
        <w:rPr>
          <w:rFonts w:ascii="Arial" w:hAnsi="Arial" w:cs="Arial"/>
          <w:sz w:val="144"/>
          <w:szCs w:val="144"/>
          <w:lang w:val="es-ES"/>
        </w:rPr>
        <w:br w:type="page"/>
      </w:r>
    </w:p>
    <w:p w:rsidR="007B2352" w:rsidRPr="00237AA3" w:rsidRDefault="007B2352" w:rsidP="000B38E1">
      <w:pPr>
        <w:pStyle w:val="Ttulo2"/>
        <w:jc w:val="center"/>
        <w:rPr>
          <w:rFonts w:ascii="Arial" w:hAnsi="Arial" w:cs="Arial"/>
          <w:i/>
          <w:color w:val="auto"/>
          <w:sz w:val="24"/>
          <w:szCs w:val="24"/>
        </w:rPr>
      </w:pPr>
      <w:bookmarkStart w:id="591" w:name="_Toc389243597"/>
      <w:r w:rsidRPr="00237AA3">
        <w:rPr>
          <w:rFonts w:ascii="Arial" w:hAnsi="Arial" w:cs="Arial"/>
          <w:i/>
          <w:color w:val="auto"/>
          <w:sz w:val="24"/>
          <w:szCs w:val="24"/>
        </w:rPr>
        <w:lastRenderedPageBreak/>
        <w:t>Propuesta</w:t>
      </w:r>
      <w:bookmarkEnd w:id="591"/>
    </w:p>
    <w:p w:rsidR="007B2352" w:rsidRPr="00237AA3" w:rsidRDefault="007B2352" w:rsidP="00D64F55">
      <w:pPr>
        <w:tabs>
          <w:tab w:val="left" w:pos="708"/>
          <w:tab w:val="left" w:pos="1416"/>
          <w:tab w:val="left" w:pos="2124"/>
          <w:tab w:val="left" w:pos="3161"/>
        </w:tabs>
        <w:spacing w:line="360" w:lineRule="auto"/>
        <w:rPr>
          <w:rFonts w:ascii="Arial" w:hAnsi="Arial" w:cs="Arial"/>
          <w:b/>
          <w:i/>
          <w:sz w:val="22"/>
          <w:szCs w:val="22"/>
        </w:rPr>
      </w:pPr>
    </w:p>
    <w:p w:rsidR="0048320C" w:rsidRPr="00237AA3" w:rsidRDefault="007B2352" w:rsidP="00D64F55">
      <w:p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ab/>
      </w:r>
      <w:r w:rsidR="0048320C" w:rsidRPr="00237AA3">
        <w:rPr>
          <w:rFonts w:ascii="Arial" w:hAnsi="Arial" w:cs="Arial"/>
          <w:sz w:val="22"/>
          <w:szCs w:val="22"/>
        </w:rPr>
        <w:t>La creación de una plataforma educativa conlleva a una gran cantidad de tareas, rec</w:t>
      </w:r>
      <w:r w:rsidR="003A456F" w:rsidRPr="00237AA3">
        <w:rPr>
          <w:rFonts w:ascii="Arial" w:hAnsi="Arial" w:cs="Arial"/>
          <w:sz w:val="22"/>
          <w:szCs w:val="22"/>
        </w:rPr>
        <w:t>omendaciones y especificaciones</w:t>
      </w:r>
      <w:ins w:id="592" w:author="Lanix_XP" w:date="2014-06-13T14:35:00Z">
        <w:r w:rsidR="00D0458E">
          <w:rPr>
            <w:rFonts w:ascii="Arial" w:hAnsi="Arial" w:cs="Arial"/>
            <w:sz w:val="22"/>
            <w:szCs w:val="22"/>
          </w:rPr>
          <w:t>.</w:t>
        </w:r>
      </w:ins>
      <w:del w:id="593" w:author="Lanix_XP" w:date="2014-06-13T14:35:00Z">
        <w:r w:rsidR="003A456F" w:rsidRPr="00237AA3" w:rsidDel="00D0458E">
          <w:rPr>
            <w:rFonts w:ascii="Arial" w:hAnsi="Arial" w:cs="Arial"/>
            <w:sz w:val="22"/>
            <w:szCs w:val="22"/>
          </w:rPr>
          <w:delText>;</w:delText>
        </w:r>
      </w:del>
      <w:r w:rsidR="003A456F" w:rsidRPr="00237AA3">
        <w:rPr>
          <w:rFonts w:ascii="Arial" w:hAnsi="Arial" w:cs="Arial"/>
          <w:sz w:val="22"/>
          <w:szCs w:val="22"/>
        </w:rPr>
        <w:t xml:space="preserve"> En</w:t>
      </w:r>
      <w:r w:rsidR="0048320C" w:rsidRPr="00237AA3">
        <w:rPr>
          <w:rFonts w:ascii="Arial" w:hAnsi="Arial" w:cs="Arial"/>
          <w:sz w:val="22"/>
          <w:szCs w:val="22"/>
        </w:rPr>
        <w:t xml:space="preserve"> los siguientes párrafos se plantea una propuesta de desarrollo de una plataforma</w:t>
      </w:r>
      <w:r w:rsidR="00C45EEE" w:rsidRPr="00237AA3">
        <w:rPr>
          <w:rFonts w:ascii="Arial" w:hAnsi="Arial" w:cs="Arial"/>
          <w:sz w:val="22"/>
          <w:szCs w:val="22"/>
        </w:rPr>
        <w:t xml:space="preserve"> con el enfoque educativo</w:t>
      </w:r>
      <w:r w:rsidR="0048320C" w:rsidRPr="00237AA3">
        <w:rPr>
          <w:rFonts w:ascii="Arial" w:hAnsi="Arial" w:cs="Arial"/>
          <w:sz w:val="22"/>
          <w:szCs w:val="22"/>
        </w:rPr>
        <w:t xml:space="preserve">. </w:t>
      </w:r>
    </w:p>
    <w:p w:rsidR="0048320C" w:rsidRPr="00237AA3" w:rsidRDefault="0048320C" w:rsidP="00D64F55">
      <w:pPr>
        <w:tabs>
          <w:tab w:val="left" w:pos="708"/>
          <w:tab w:val="left" w:pos="1416"/>
          <w:tab w:val="left" w:pos="2124"/>
          <w:tab w:val="left" w:pos="3161"/>
        </w:tabs>
        <w:spacing w:line="360" w:lineRule="auto"/>
        <w:rPr>
          <w:rFonts w:ascii="Arial" w:hAnsi="Arial" w:cs="Arial"/>
          <w:sz w:val="22"/>
          <w:szCs w:val="22"/>
        </w:rPr>
      </w:pPr>
    </w:p>
    <w:p w:rsidR="0048320C" w:rsidRPr="00237AA3" w:rsidRDefault="0048320C" w:rsidP="00D64F55">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Detección de necesidades de aprendizaje.</w:t>
      </w:r>
      <w:ins w:id="594" w:author="Lanix_XP" w:date="2014-06-13T14:36:00Z">
        <w:r w:rsidR="00D0458E">
          <w:rPr>
            <w:rFonts w:ascii="Arial" w:hAnsi="Arial" w:cs="Arial"/>
            <w:sz w:val="22"/>
            <w:szCs w:val="22"/>
          </w:rPr>
          <w:t>no hay cita? Es de ustedes?</w:t>
        </w:r>
      </w:ins>
    </w:p>
    <w:p w:rsidR="007C1B47" w:rsidRPr="00237AA3" w:rsidRDefault="007C1B47" w:rsidP="00D64F55">
      <w:pPr>
        <w:tabs>
          <w:tab w:val="left" w:pos="708"/>
          <w:tab w:val="left" w:pos="1416"/>
          <w:tab w:val="left" w:pos="2124"/>
          <w:tab w:val="left" w:pos="3161"/>
        </w:tabs>
        <w:spacing w:line="360" w:lineRule="auto"/>
        <w:ind w:left="360"/>
        <w:jc w:val="both"/>
        <w:rPr>
          <w:rFonts w:ascii="Arial" w:hAnsi="Arial" w:cs="Arial"/>
          <w:sz w:val="22"/>
          <w:szCs w:val="22"/>
        </w:rPr>
      </w:pPr>
    </w:p>
    <w:p w:rsidR="00C45EEE" w:rsidRPr="00237AA3" w:rsidRDefault="00C45EEE" w:rsidP="00C45EEE">
      <w:pPr>
        <w:pStyle w:val="Prrafodelista"/>
        <w:tabs>
          <w:tab w:val="left" w:pos="708"/>
          <w:tab w:val="left" w:pos="1416"/>
          <w:tab w:val="left" w:pos="2124"/>
          <w:tab w:val="left" w:pos="3161"/>
        </w:tabs>
        <w:spacing w:line="360" w:lineRule="auto"/>
        <w:jc w:val="both"/>
        <w:rPr>
          <w:rFonts w:ascii="Arial" w:hAnsi="Arial" w:cs="Arial"/>
          <w:sz w:val="22"/>
          <w:szCs w:val="22"/>
        </w:rPr>
      </w:pPr>
      <w:r w:rsidRPr="00CA11E8">
        <w:rPr>
          <w:rFonts w:ascii="Arial" w:hAnsi="Arial" w:cs="Arial"/>
          <w:sz w:val="22"/>
          <w:szCs w:val="22"/>
        </w:rPr>
        <w:t>Evidentemente el papel de los docentes particularmente en el área de matemáticas está experimentando cambios sin precedentes, marcado por la necesidad de la formación continua en relación con las TIC. A esto se suma la exigencia de hacer frente a necesidades y expectativas de una sociedad en constante evolución que requiere de profesionales mejor capacitados y que respondan adecuadamente a estos cambios, que conozcan sus bondades en el aprendizaje-enseñanza. En este contexto, donde el estudiante es responsable de su propio aprendizaje, también será necesario incluir las medidas que se deben adoptar para que los profesores actualicen sus conocimientos y mejoren su práctica pedagógica en consonancia con los cambios curriculares, con la finalidad de que la creación y/o adopción de modelos educativos distintos a los tradicionales pueda ser una alternativa viable. Tomando como base las consideraciones anteriores, se requerirá la tarea de implementar las herramientas que se desarrollen bajo las necesidades específicas de aprendizaje de los usuarios para el o los cursos en los cuales se reflejen mayores problemas, por lo cual se deberá recabar esta información a través de un análisis detallado de calificaciones, evolución de la matrícula, revisión del documento curricular, entrevista con profesores, entrevista con estudiantes y consenso con administrativos académicos.</w:t>
      </w:r>
      <w:r w:rsidRPr="00237AA3">
        <w:rPr>
          <w:rFonts w:ascii="Arial" w:hAnsi="Arial" w:cs="Arial"/>
          <w:sz w:val="22"/>
          <w:szCs w:val="22"/>
        </w:rPr>
        <w:t xml:space="preserve"> </w:t>
      </w:r>
    </w:p>
    <w:p w:rsidR="00C45EEE" w:rsidRPr="00237AA3" w:rsidRDefault="00C45EEE"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48320C" w:rsidRPr="00237AA3" w:rsidRDefault="0048320C"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48320C" w:rsidRPr="00237AA3" w:rsidRDefault="0048320C" w:rsidP="00D64F55">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 xml:space="preserve">Elección de la tecnología de desarrollo. </w:t>
      </w:r>
    </w:p>
    <w:p w:rsidR="0048320C" w:rsidRPr="00237AA3" w:rsidRDefault="00CD12F0"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ab/>
      </w:r>
    </w:p>
    <w:p w:rsidR="00CD12F0" w:rsidRDefault="00CC3E37"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El tipo de tecnología que</w:t>
      </w:r>
      <w:r w:rsidR="00C45EEE" w:rsidRPr="00237AA3">
        <w:rPr>
          <w:rFonts w:ascii="Arial" w:hAnsi="Arial" w:cs="Arial"/>
          <w:sz w:val="22"/>
          <w:szCs w:val="22"/>
        </w:rPr>
        <w:t xml:space="preserve"> resalta en esta investigación para</w:t>
      </w:r>
      <w:r w:rsidRPr="00237AA3">
        <w:rPr>
          <w:rFonts w:ascii="Arial" w:hAnsi="Arial" w:cs="Arial"/>
          <w:sz w:val="22"/>
          <w:szCs w:val="22"/>
        </w:rPr>
        <w:t xml:space="preserve"> la programación web,</w:t>
      </w:r>
      <w:r w:rsidR="00CD12F0" w:rsidRPr="00237AA3">
        <w:rPr>
          <w:rFonts w:ascii="Arial" w:hAnsi="Arial" w:cs="Arial"/>
          <w:sz w:val="22"/>
          <w:szCs w:val="22"/>
        </w:rPr>
        <w:t xml:space="preserve"> </w:t>
      </w:r>
      <w:r w:rsidRPr="00237AA3">
        <w:rPr>
          <w:rFonts w:ascii="Arial" w:hAnsi="Arial" w:cs="Arial"/>
          <w:sz w:val="22"/>
          <w:szCs w:val="22"/>
        </w:rPr>
        <w:t xml:space="preserve">fue </w:t>
      </w:r>
      <w:r w:rsidR="00C45EEE" w:rsidRPr="00237AA3">
        <w:rPr>
          <w:rFonts w:ascii="Arial" w:hAnsi="Arial" w:cs="Arial"/>
          <w:sz w:val="22"/>
          <w:szCs w:val="22"/>
        </w:rPr>
        <w:t>PHP</w:t>
      </w:r>
      <w:r w:rsidRPr="00237AA3">
        <w:rPr>
          <w:rFonts w:ascii="Arial" w:hAnsi="Arial" w:cs="Arial"/>
          <w:sz w:val="22"/>
          <w:szCs w:val="22"/>
        </w:rPr>
        <w:t>. E</w:t>
      </w:r>
      <w:r w:rsidR="00CD12F0" w:rsidRPr="00237AA3">
        <w:rPr>
          <w:rFonts w:ascii="Arial" w:hAnsi="Arial" w:cs="Arial"/>
          <w:sz w:val="22"/>
          <w:szCs w:val="22"/>
        </w:rPr>
        <w:t xml:space="preserve">l lenguaje </w:t>
      </w:r>
      <w:r w:rsidR="00086D01" w:rsidRPr="00237AA3">
        <w:rPr>
          <w:rFonts w:ascii="Arial" w:hAnsi="Arial" w:cs="Arial"/>
          <w:sz w:val="22"/>
          <w:szCs w:val="22"/>
        </w:rPr>
        <w:t>cumplía</w:t>
      </w:r>
      <w:r w:rsidR="00CD12F0" w:rsidRPr="00237AA3">
        <w:rPr>
          <w:rFonts w:ascii="Arial" w:hAnsi="Arial" w:cs="Arial"/>
          <w:sz w:val="22"/>
          <w:szCs w:val="22"/>
        </w:rPr>
        <w:t xml:space="preserve"> con las necesidades</w:t>
      </w:r>
      <w:r w:rsidR="00086D01" w:rsidRPr="00237AA3">
        <w:rPr>
          <w:rFonts w:ascii="Arial" w:hAnsi="Arial" w:cs="Arial"/>
          <w:sz w:val="22"/>
          <w:szCs w:val="22"/>
        </w:rPr>
        <w:t xml:space="preserve"> que se presentaban, era el lenguaje que encajaba perfectamente, sencillo, fácil de usar,</w:t>
      </w:r>
      <w:r w:rsidR="00CF661E" w:rsidRPr="00237AA3">
        <w:rPr>
          <w:rFonts w:ascii="Arial" w:hAnsi="Arial" w:cs="Arial"/>
          <w:sz w:val="22"/>
          <w:szCs w:val="22"/>
        </w:rPr>
        <w:t xml:space="preserve"> entendible</w:t>
      </w:r>
      <w:r w:rsidR="00086D01" w:rsidRPr="00237AA3">
        <w:rPr>
          <w:rFonts w:ascii="Arial" w:hAnsi="Arial" w:cs="Arial"/>
          <w:sz w:val="22"/>
          <w:szCs w:val="22"/>
        </w:rPr>
        <w:t xml:space="preserve"> en los usuarios </w:t>
      </w:r>
      <w:r w:rsidR="00CF661E" w:rsidRPr="00237AA3">
        <w:rPr>
          <w:rFonts w:ascii="Arial" w:hAnsi="Arial" w:cs="Arial"/>
          <w:sz w:val="22"/>
          <w:szCs w:val="22"/>
        </w:rPr>
        <w:t>y no presenta errores de</w:t>
      </w:r>
      <w:r w:rsidR="00C45EEE" w:rsidRPr="00237AA3">
        <w:rPr>
          <w:rFonts w:ascii="Arial" w:hAnsi="Arial" w:cs="Arial"/>
          <w:sz w:val="22"/>
          <w:szCs w:val="22"/>
        </w:rPr>
        <w:t xml:space="preserve"> cualquier má</w:t>
      </w:r>
      <w:r w:rsidR="00086D01" w:rsidRPr="00237AA3">
        <w:rPr>
          <w:rFonts w:ascii="Arial" w:hAnsi="Arial" w:cs="Arial"/>
          <w:sz w:val="22"/>
          <w:szCs w:val="22"/>
        </w:rPr>
        <w:t>quina</w:t>
      </w:r>
      <w:r w:rsidR="00CF661E" w:rsidRPr="00237AA3">
        <w:rPr>
          <w:rFonts w:ascii="Arial" w:hAnsi="Arial" w:cs="Arial"/>
          <w:sz w:val="22"/>
          <w:szCs w:val="22"/>
        </w:rPr>
        <w:t xml:space="preserve"> solo se ocupa un navegador</w:t>
      </w:r>
      <w:r w:rsidR="00086D01" w:rsidRPr="00237AA3">
        <w:rPr>
          <w:rFonts w:ascii="Arial" w:hAnsi="Arial" w:cs="Arial"/>
          <w:sz w:val="22"/>
          <w:szCs w:val="22"/>
        </w:rPr>
        <w:t xml:space="preserve"> y </w:t>
      </w:r>
      <w:r w:rsidR="00CF661E" w:rsidRPr="00237AA3">
        <w:rPr>
          <w:rFonts w:ascii="Arial" w:hAnsi="Arial" w:cs="Arial"/>
          <w:sz w:val="22"/>
          <w:szCs w:val="22"/>
        </w:rPr>
        <w:t xml:space="preserve">cuenta con </w:t>
      </w:r>
      <w:r w:rsidR="00086D01" w:rsidRPr="00237AA3">
        <w:rPr>
          <w:rFonts w:ascii="Arial" w:hAnsi="Arial" w:cs="Arial"/>
          <w:sz w:val="22"/>
          <w:szCs w:val="22"/>
        </w:rPr>
        <w:t>una buena presentación con</w:t>
      </w:r>
      <w:r w:rsidR="00CF661E" w:rsidRPr="00237AA3">
        <w:rPr>
          <w:rFonts w:ascii="Arial" w:hAnsi="Arial" w:cs="Arial"/>
          <w:sz w:val="22"/>
          <w:szCs w:val="22"/>
        </w:rPr>
        <w:t xml:space="preserve"> el</w:t>
      </w:r>
      <w:r w:rsidR="00086D01" w:rsidRPr="00237AA3">
        <w:rPr>
          <w:rFonts w:ascii="Arial" w:hAnsi="Arial" w:cs="Arial"/>
          <w:sz w:val="22"/>
          <w:szCs w:val="22"/>
        </w:rPr>
        <w:t xml:space="preserve"> html y ccs.</w:t>
      </w:r>
      <w:r w:rsidRPr="00237AA3">
        <w:rPr>
          <w:rFonts w:ascii="Arial" w:hAnsi="Arial" w:cs="Arial"/>
          <w:sz w:val="22"/>
          <w:szCs w:val="22"/>
        </w:rPr>
        <w:t xml:space="preserve"> Los </w:t>
      </w:r>
      <w:r w:rsidRPr="00237AA3">
        <w:rPr>
          <w:rFonts w:ascii="Arial" w:hAnsi="Arial" w:cs="Arial"/>
          <w:sz w:val="22"/>
          <w:szCs w:val="22"/>
        </w:rPr>
        <w:lastRenderedPageBreak/>
        <w:t>sistemas Unix, facilitan la parte de programación, además de levantar las bases d</w:t>
      </w:r>
      <w:r w:rsidR="00CD7B4E">
        <w:rPr>
          <w:rFonts w:ascii="Arial" w:hAnsi="Arial" w:cs="Arial"/>
          <w:sz w:val="22"/>
          <w:szCs w:val="22"/>
        </w:rPr>
        <w:t>e datos en ese tipo de sistemas.</w:t>
      </w:r>
    </w:p>
    <w:p w:rsidR="00CD7B4E" w:rsidRDefault="00CD7B4E"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 xml:space="preserve">En cuanto al servidor web a utilizar para el alojamiento web, </w:t>
      </w:r>
      <w:r w:rsidR="00E773F1">
        <w:rPr>
          <w:rFonts w:ascii="Arial" w:hAnsi="Arial" w:cs="Arial"/>
          <w:sz w:val="22"/>
          <w:szCs w:val="22"/>
        </w:rPr>
        <w:t xml:space="preserve">el servidor HTTP Apache, nos permite su implementación en diferentes plataformas al ser de código abierto, dando así la oportunidad de poder migrarlo de una plataforma a otra de llegar a ser necesario en un futuro y, además, es gratuito lo cual genera cierta ventaja sobre otros servidores Web que </w:t>
      </w:r>
      <w:r w:rsidR="00E37BED">
        <w:rPr>
          <w:rFonts w:ascii="Arial" w:hAnsi="Arial" w:cs="Arial"/>
          <w:sz w:val="22"/>
          <w:szCs w:val="22"/>
        </w:rPr>
        <w:t>tienen un cierto costo que puede llegar a ser elevado.</w:t>
      </w:r>
    </w:p>
    <w:p w:rsidR="007028E8" w:rsidRDefault="00CA11E8"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 xml:space="preserve">Para el desarrollo y manejo de las bases de datos, </w:t>
      </w:r>
      <w:r w:rsidR="008D5EC0">
        <w:rPr>
          <w:rFonts w:ascii="Arial" w:hAnsi="Arial" w:cs="Arial"/>
          <w:sz w:val="22"/>
          <w:szCs w:val="22"/>
        </w:rPr>
        <w:t>se determinó que lo ideal</w:t>
      </w:r>
      <w:r w:rsidR="00245BA3">
        <w:rPr>
          <w:rFonts w:ascii="Arial" w:hAnsi="Arial" w:cs="Arial"/>
          <w:sz w:val="22"/>
          <w:szCs w:val="22"/>
        </w:rPr>
        <w:t>, para este caso,</w:t>
      </w:r>
      <w:r w:rsidR="008D5EC0">
        <w:rPr>
          <w:rFonts w:ascii="Arial" w:hAnsi="Arial" w:cs="Arial"/>
          <w:sz w:val="22"/>
          <w:szCs w:val="22"/>
        </w:rPr>
        <w:t xml:space="preserve"> era trabajar con MySQL, ya que va de la mano con el servidor apache y, de igual manera, es funcional en diferentes plataformas. Además, es fácil de configurar, seguro, de buen rendimiento al ser veloz ejecutando sus operaciones, cuenta con una probabilidad baja de corromper datos y dem</w:t>
      </w:r>
      <w:r w:rsidR="00846B01">
        <w:rPr>
          <w:rFonts w:ascii="Arial" w:hAnsi="Arial" w:cs="Arial"/>
          <w:sz w:val="22"/>
          <w:szCs w:val="22"/>
        </w:rPr>
        <w:t>anda bajos costos.</w:t>
      </w:r>
    </w:p>
    <w:p w:rsidR="00846B01" w:rsidRDefault="000B474F"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La tecnología aplicada en ejercicios, exámenes, y demás elementos interactivos, fue enfocada en mejorar la experiencia de los usuarios anexando tecnología actual utilizando Ajax, jQuery y Flash que, en conjunto, logran una mejor ejecución de cualquier elemento interactivo.</w:t>
      </w:r>
    </w:p>
    <w:p w:rsidR="00245BA3" w:rsidRPr="00237AA3" w:rsidRDefault="00245BA3"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Es necesario entonces, analizar muy bien cuál es la tecnología más apropiada para cada uno de los requerimientos que se deben cumplir en la plataforma de interés.</w:t>
      </w:r>
    </w:p>
    <w:p w:rsidR="00086D01" w:rsidRPr="00237AA3" w:rsidRDefault="00086D01"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48320C" w:rsidRPr="00237AA3" w:rsidRDefault="0048320C" w:rsidP="00D64F55">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 xml:space="preserve">Diseño de la estructura. </w:t>
      </w:r>
    </w:p>
    <w:p w:rsidR="00086D01" w:rsidRPr="00237AA3" w:rsidRDefault="00086D01"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C45EEE" w:rsidRPr="00237AA3" w:rsidRDefault="00676D57"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Al ingresar a cualquier p</w:t>
      </w:r>
      <w:r w:rsidR="00665B55">
        <w:rPr>
          <w:rFonts w:ascii="Arial" w:hAnsi="Arial" w:cs="Arial"/>
          <w:sz w:val="22"/>
          <w:szCs w:val="22"/>
        </w:rPr>
        <w:t>ágina Web, siempre es bueno</w:t>
      </w:r>
      <w:r>
        <w:rPr>
          <w:rFonts w:ascii="Arial" w:hAnsi="Arial" w:cs="Arial"/>
          <w:sz w:val="22"/>
          <w:szCs w:val="22"/>
        </w:rPr>
        <w:t xml:space="preserve"> contar con un menú que cuenta con diferentes secciones</w:t>
      </w:r>
      <w:r w:rsidR="00FB69D0">
        <w:rPr>
          <w:rFonts w:ascii="Arial" w:hAnsi="Arial" w:cs="Arial"/>
          <w:sz w:val="22"/>
          <w:szCs w:val="22"/>
        </w:rPr>
        <w:t>, siendo la primera la que de una introducción sobre la página y, las demás, las</w:t>
      </w:r>
      <w:r>
        <w:rPr>
          <w:rFonts w:ascii="Arial" w:hAnsi="Arial" w:cs="Arial"/>
          <w:sz w:val="22"/>
          <w:szCs w:val="22"/>
        </w:rPr>
        <w:t xml:space="preserve"> que le permitan al usuario explorar </w:t>
      </w:r>
      <w:r w:rsidR="00752E2C">
        <w:rPr>
          <w:rFonts w:ascii="Arial" w:hAnsi="Arial" w:cs="Arial"/>
          <w:sz w:val="22"/>
          <w:szCs w:val="22"/>
        </w:rPr>
        <w:t>los diferentes contenidos</w:t>
      </w:r>
      <w:r w:rsidR="00665B55">
        <w:rPr>
          <w:rFonts w:ascii="Arial" w:hAnsi="Arial" w:cs="Arial"/>
          <w:sz w:val="22"/>
          <w:szCs w:val="22"/>
        </w:rPr>
        <w:t xml:space="preserve"> que se encuentran en está</w:t>
      </w:r>
      <w:r w:rsidR="00404323">
        <w:rPr>
          <w:rFonts w:ascii="Arial" w:hAnsi="Arial" w:cs="Arial"/>
          <w:sz w:val="22"/>
          <w:szCs w:val="22"/>
        </w:rPr>
        <w:t xml:space="preserve">, los cuales a su vez pueden contener submenús </w:t>
      </w:r>
      <w:r w:rsidR="00752E2C">
        <w:rPr>
          <w:rFonts w:ascii="Arial" w:hAnsi="Arial" w:cs="Arial"/>
          <w:sz w:val="22"/>
          <w:szCs w:val="22"/>
        </w:rPr>
        <w:t xml:space="preserve">que muestren diferentes contenidos relacionados con la sección que se </w:t>
      </w:r>
      <w:r w:rsidR="00400479">
        <w:rPr>
          <w:rFonts w:ascii="Arial" w:hAnsi="Arial" w:cs="Arial"/>
          <w:sz w:val="22"/>
          <w:szCs w:val="22"/>
        </w:rPr>
        <w:t>esté</w:t>
      </w:r>
      <w:r w:rsidR="002D6812">
        <w:rPr>
          <w:rFonts w:ascii="Arial" w:hAnsi="Arial" w:cs="Arial"/>
          <w:sz w:val="22"/>
          <w:szCs w:val="22"/>
        </w:rPr>
        <w:t xml:space="preserve"> visualizando.</w:t>
      </w:r>
    </w:p>
    <w:p w:rsidR="0048320C" w:rsidRDefault="002D6812"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La página de PIAC cuenta con un menú divido en 7 secciones ta</w:t>
      </w:r>
      <w:r w:rsidR="00E16A04">
        <w:rPr>
          <w:rFonts w:ascii="Arial" w:hAnsi="Arial" w:cs="Arial"/>
          <w:sz w:val="22"/>
          <w:szCs w:val="22"/>
        </w:rPr>
        <w:t>l y como se muestra en la Figura</w:t>
      </w:r>
      <w:r w:rsidR="002A34B6">
        <w:rPr>
          <w:rFonts w:ascii="Arial" w:hAnsi="Arial" w:cs="Arial"/>
          <w:sz w:val="22"/>
          <w:szCs w:val="22"/>
        </w:rPr>
        <w:t xml:space="preserve"> 36</w:t>
      </w:r>
      <w:r>
        <w:rPr>
          <w:rFonts w:ascii="Arial" w:hAnsi="Arial" w:cs="Arial"/>
          <w:sz w:val="22"/>
          <w:szCs w:val="22"/>
        </w:rPr>
        <w:t>, de las cuales la primera denominada “Principal”</w:t>
      </w:r>
      <w:r w:rsidR="00FB69D0">
        <w:rPr>
          <w:rFonts w:ascii="Arial" w:hAnsi="Arial" w:cs="Arial"/>
          <w:sz w:val="22"/>
          <w:szCs w:val="22"/>
        </w:rPr>
        <w:t>, da la bienvenida a la plataforma y enseguida expone una pequeña introducción sobre el objetivo de esta. Enseguida se encuen</w:t>
      </w:r>
      <w:r w:rsidR="00732795">
        <w:rPr>
          <w:rFonts w:ascii="Arial" w:hAnsi="Arial" w:cs="Arial"/>
          <w:sz w:val="22"/>
          <w:szCs w:val="22"/>
        </w:rPr>
        <w:t>tran las 5 secciones que tienen el contenido principal</w:t>
      </w:r>
      <w:r w:rsidR="00FB69D0">
        <w:rPr>
          <w:rFonts w:ascii="Arial" w:hAnsi="Arial" w:cs="Arial"/>
          <w:sz w:val="22"/>
          <w:szCs w:val="22"/>
        </w:rPr>
        <w:t xml:space="preserve"> de PIAC siendo estas Funciones, Límites y continuidad, Derivada, Integral y Matemáticos y citas</w:t>
      </w:r>
      <w:r w:rsidR="00732795">
        <w:rPr>
          <w:rFonts w:ascii="Arial" w:hAnsi="Arial" w:cs="Arial"/>
          <w:sz w:val="22"/>
          <w:szCs w:val="22"/>
        </w:rPr>
        <w:t xml:space="preserve">, que dependiendo de cuál se esté visualizando, cuentan con contenido referente al nombre de la sección, al igual </w:t>
      </w:r>
      <w:r w:rsidR="00732795">
        <w:rPr>
          <w:rFonts w:ascii="Arial" w:hAnsi="Arial" w:cs="Arial"/>
          <w:sz w:val="22"/>
          <w:szCs w:val="22"/>
        </w:rPr>
        <w:lastRenderedPageBreak/>
        <w:t>que actividades y material de apoyo y retroalimentación</w:t>
      </w:r>
      <w:r w:rsidR="00A31059">
        <w:rPr>
          <w:rFonts w:ascii="Arial" w:hAnsi="Arial" w:cs="Arial"/>
          <w:sz w:val="22"/>
          <w:szCs w:val="22"/>
        </w:rPr>
        <w:t xml:space="preserve"> y, la última sección, solo sirve para que el usuario cierre su sesión.</w:t>
      </w:r>
    </w:p>
    <w:p w:rsidR="004F7B5E" w:rsidRDefault="004F7B5E"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noProof/>
          <w:sz w:val="22"/>
          <w:szCs w:val="22"/>
          <w:lang w:eastAsia="es-MX"/>
        </w:rPr>
        <w:drawing>
          <wp:inline distT="0" distB="0" distL="0" distR="0">
            <wp:extent cx="4581525" cy="3238500"/>
            <wp:effectExtent l="0" t="0" r="9525" b="0"/>
            <wp:docPr id="2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81525" cy="3238500"/>
                    </a:xfrm>
                    <a:prstGeom prst="rect">
                      <a:avLst/>
                    </a:prstGeom>
                    <a:noFill/>
                    <a:ln>
                      <a:noFill/>
                    </a:ln>
                  </pic:spPr>
                </pic:pic>
              </a:graphicData>
            </a:graphic>
          </wp:inline>
        </w:drawing>
      </w:r>
    </w:p>
    <w:p w:rsidR="004F7B5E" w:rsidRPr="00F50FE0" w:rsidRDefault="002A34B6" w:rsidP="004F7B5E">
      <w:pPr>
        <w:pStyle w:val="Prrafodelista"/>
        <w:tabs>
          <w:tab w:val="left" w:pos="708"/>
          <w:tab w:val="left" w:pos="1416"/>
          <w:tab w:val="left" w:pos="2124"/>
          <w:tab w:val="left" w:pos="3161"/>
        </w:tabs>
        <w:spacing w:line="360" w:lineRule="auto"/>
        <w:jc w:val="center"/>
        <w:rPr>
          <w:rFonts w:ascii="Arial" w:hAnsi="Arial" w:cs="Arial"/>
          <w:sz w:val="16"/>
          <w:szCs w:val="16"/>
        </w:rPr>
      </w:pPr>
      <w:r>
        <w:rPr>
          <w:rFonts w:ascii="Arial" w:hAnsi="Arial" w:cs="Arial"/>
          <w:sz w:val="16"/>
          <w:szCs w:val="16"/>
        </w:rPr>
        <w:t>Figura 36</w:t>
      </w:r>
      <w:r w:rsidR="004F7B5E">
        <w:rPr>
          <w:rFonts w:ascii="Arial" w:hAnsi="Arial" w:cs="Arial"/>
          <w:sz w:val="16"/>
          <w:szCs w:val="16"/>
        </w:rPr>
        <w:t>. Estructura principal de PIAC</w:t>
      </w:r>
    </w:p>
    <w:p w:rsidR="004F7B5E" w:rsidRDefault="004F7B5E"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4F7B5E" w:rsidRDefault="004F7B5E"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 xml:space="preserve">Entonces, a través de lo que se necesite, plantear la estructura debe ser una de las tareas que el diseñador o creador de la plataforma debe considerar para el mejor funcionamiento del sistema. </w:t>
      </w:r>
    </w:p>
    <w:p w:rsidR="00400479" w:rsidRDefault="00400479"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48320C" w:rsidRPr="00237AA3" w:rsidRDefault="003A456F" w:rsidP="00D64F55">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 xml:space="preserve">Guía de </w:t>
      </w:r>
      <w:r w:rsidR="0048320C" w:rsidRPr="00237AA3">
        <w:rPr>
          <w:rFonts w:ascii="Arial" w:hAnsi="Arial" w:cs="Arial"/>
          <w:sz w:val="22"/>
          <w:szCs w:val="22"/>
        </w:rPr>
        <w:t>d</w:t>
      </w:r>
      <w:r w:rsidR="00C45EEE" w:rsidRPr="00237AA3">
        <w:rPr>
          <w:rFonts w:ascii="Arial" w:hAnsi="Arial" w:cs="Arial"/>
          <w:sz w:val="22"/>
          <w:szCs w:val="22"/>
        </w:rPr>
        <w:t>iseño</w:t>
      </w:r>
      <w:r w:rsidR="0048320C" w:rsidRPr="00237AA3">
        <w:rPr>
          <w:rFonts w:ascii="Arial" w:hAnsi="Arial" w:cs="Arial"/>
          <w:sz w:val="22"/>
          <w:szCs w:val="22"/>
        </w:rPr>
        <w:t xml:space="preserve"> </w:t>
      </w:r>
      <w:r w:rsidRPr="00237AA3">
        <w:rPr>
          <w:rFonts w:ascii="Arial" w:hAnsi="Arial" w:cs="Arial"/>
          <w:sz w:val="22"/>
          <w:szCs w:val="22"/>
        </w:rPr>
        <w:t>I</w:t>
      </w:r>
      <w:r w:rsidR="0048320C" w:rsidRPr="00237AA3">
        <w:rPr>
          <w:rFonts w:ascii="Arial" w:hAnsi="Arial" w:cs="Arial"/>
          <w:sz w:val="22"/>
          <w:szCs w:val="22"/>
        </w:rPr>
        <w:t xml:space="preserve">nstruccional. </w:t>
      </w:r>
    </w:p>
    <w:p w:rsidR="00086D01" w:rsidRPr="00237AA3" w:rsidRDefault="00086D01"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B52B61" w:rsidRPr="00830F53" w:rsidRDefault="00B52B61" w:rsidP="00B52B61">
      <w:pPr>
        <w:spacing w:line="360" w:lineRule="auto"/>
        <w:ind w:left="357"/>
        <w:jc w:val="both"/>
        <w:rPr>
          <w:rFonts w:ascii="Arial" w:hAnsi="Arial" w:cs="Arial"/>
          <w:sz w:val="22"/>
          <w:szCs w:val="22"/>
        </w:rPr>
      </w:pPr>
      <w:r>
        <w:rPr>
          <w:rFonts w:ascii="Arial" w:hAnsi="Arial" w:cs="Arial"/>
          <w:sz w:val="22"/>
          <w:szCs w:val="22"/>
        </w:rPr>
        <w:t xml:space="preserve">Como se </w:t>
      </w:r>
      <w:del w:id="595" w:author="Lanix_XP" w:date="2014-06-13T14:37:00Z">
        <w:r w:rsidDel="007C5918">
          <w:rPr>
            <w:rFonts w:ascii="Arial" w:hAnsi="Arial" w:cs="Arial"/>
            <w:sz w:val="22"/>
            <w:szCs w:val="22"/>
          </w:rPr>
          <w:delText>había mencionado</w:delText>
        </w:r>
      </w:del>
      <w:ins w:id="596" w:author="Lanix_XP" w:date="2014-06-13T14:37:00Z">
        <w:r w:rsidR="007C5918">
          <w:rPr>
            <w:rFonts w:ascii="Arial" w:hAnsi="Arial" w:cs="Arial"/>
            <w:sz w:val="22"/>
            <w:szCs w:val="22"/>
          </w:rPr>
          <w:t>menciona</w:t>
        </w:r>
      </w:ins>
      <w:r>
        <w:rPr>
          <w:rFonts w:ascii="Arial" w:hAnsi="Arial" w:cs="Arial"/>
          <w:sz w:val="22"/>
          <w:szCs w:val="22"/>
        </w:rPr>
        <w:t xml:space="preserve"> anteriormente, PIAC cuenta con 5 secciones que muestran su contenido principal donde</w:t>
      </w:r>
      <w:r w:rsidRPr="00830F53">
        <w:rPr>
          <w:rFonts w:ascii="Arial" w:hAnsi="Arial" w:cs="Arial"/>
          <w:sz w:val="22"/>
          <w:szCs w:val="22"/>
        </w:rPr>
        <w:t xml:space="preserve"> las primeras 4 sec</w:t>
      </w:r>
      <w:r>
        <w:rPr>
          <w:rFonts w:ascii="Arial" w:hAnsi="Arial" w:cs="Arial"/>
          <w:sz w:val="22"/>
          <w:szCs w:val="22"/>
        </w:rPr>
        <w:t>ciones</w:t>
      </w:r>
      <w:r w:rsidRPr="00830F53">
        <w:rPr>
          <w:rFonts w:ascii="Arial" w:hAnsi="Arial" w:cs="Arial"/>
          <w:sz w:val="22"/>
          <w:szCs w:val="22"/>
        </w:rPr>
        <w:t xml:space="preserve"> está</w:t>
      </w:r>
      <w:r w:rsidR="004F7B5E">
        <w:rPr>
          <w:rFonts w:ascii="Arial" w:hAnsi="Arial" w:cs="Arial"/>
          <w:sz w:val="22"/>
          <w:szCs w:val="22"/>
        </w:rPr>
        <w:t>n</w:t>
      </w:r>
      <w:r w:rsidRPr="00830F53">
        <w:rPr>
          <w:rFonts w:ascii="Arial" w:hAnsi="Arial" w:cs="Arial"/>
          <w:sz w:val="22"/>
          <w:szCs w:val="22"/>
        </w:rPr>
        <w:t xml:space="preserve"> conformada</w:t>
      </w:r>
      <w:r w:rsidR="004F7B5E">
        <w:rPr>
          <w:rFonts w:ascii="Arial" w:hAnsi="Arial" w:cs="Arial"/>
          <w:sz w:val="22"/>
          <w:szCs w:val="22"/>
        </w:rPr>
        <w:t>s</w:t>
      </w:r>
      <w:r w:rsidRPr="00830F53">
        <w:rPr>
          <w:rFonts w:ascii="Arial" w:hAnsi="Arial" w:cs="Arial"/>
          <w:sz w:val="22"/>
          <w:szCs w:val="22"/>
        </w:rPr>
        <w:t xml:space="preserve"> por las siguientes </w:t>
      </w:r>
      <w:r w:rsidR="004F7B5E">
        <w:rPr>
          <w:rFonts w:ascii="Arial" w:hAnsi="Arial" w:cs="Arial"/>
          <w:sz w:val="22"/>
          <w:szCs w:val="22"/>
        </w:rPr>
        <w:t>sub-</w:t>
      </w:r>
      <w:r w:rsidRPr="00830F53">
        <w:rPr>
          <w:rFonts w:ascii="Arial" w:hAnsi="Arial" w:cs="Arial"/>
          <w:sz w:val="22"/>
          <w:szCs w:val="22"/>
        </w:rPr>
        <w:t>secciones:</w:t>
      </w:r>
    </w:p>
    <w:p w:rsidR="00B52B61" w:rsidRPr="00830F53" w:rsidRDefault="00B52B61" w:rsidP="00B52B61">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Competencia: en esta sección se explican los conocimientos que el alumno deberá de tener al terminar su estudio de estos temas.</w:t>
      </w:r>
    </w:p>
    <w:p w:rsidR="00B52B61" w:rsidRPr="00830F53" w:rsidRDefault="00B52B61" w:rsidP="00B52B61">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Presentación Histórica: en esta sección se presenta una pequeña reseña histórica acerca de algún tipo tópico relevante para el tema.</w:t>
      </w:r>
    </w:p>
    <w:p w:rsidR="00B52B61" w:rsidRPr="00830F53" w:rsidRDefault="00B52B61" w:rsidP="00B52B61">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Antecedentes: aquí se presenta la relación del tema con temas anteriores o temas que se deben de conocer para poder comprender la totalidad de los temas.</w:t>
      </w:r>
    </w:p>
    <w:p w:rsidR="00B52B61" w:rsidRPr="00830F53" w:rsidRDefault="00B52B61" w:rsidP="00B52B61">
      <w:pPr>
        <w:pStyle w:val="Prrafodelista"/>
        <w:numPr>
          <w:ilvl w:val="0"/>
          <w:numId w:val="1"/>
        </w:numPr>
        <w:spacing w:line="360" w:lineRule="auto"/>
        <w:jc w:val="both"/>
        <w:rPr>
          <w:rFonts w:ascii="Arial" w:hAnsi="Arial" w:cs="Arial"/>
          <w:sz w:val="22"/>
          <w:szCs w:val="22"/>
        </w:rPr>
      </w:pPr>
      <w:r>
        <w:rPr>
          <w:rFonts w:ascii="Arial" w:hAnsi="Arial" w:cs="Arial"/>
          <w:sz w:val="22"/>
          <w:szCs w:val="22"/>
        </w:rPr>
        <w:t>Contenido Instruccion</w:t>
      </w:r>
      <w:r w:rsidRPr="00830F53">
        <w:rPr>
          <w:rFonts w:ascii="Arial" w:hAnsi="Arial" w:cs="Arial"/>
          <w:sz w:val="22"/>
          <w:szCs w:val="22"/>
        </w:rPr>
        <w:t>al: en esta sección se desarrollan cada uno de los temas que comprenden el estudio de la unidad</w:t>
      </w:r>
      <w:r w:rsidR="00E16A04">
        <w:rPr>
          <w:rFonts w:ascii="Arial" w:hAnsi="Arial" w:cs="Arial"/>
          <w:sz w:val="22"/>
          <w:szCs w:val="22"/>
        </w:rPr>
        <w:t xml:space="preserve"> donde cada uno de dichos temas cuenta con</w:t>
      </w:r>
      <w:r w:rsidRPr="00830F53">
        <w:rPr>
          <w:rFonts w:ascii="Arial" w:hAnsi="Arial" w:cs="Arial"/>
          <w:sz w:val="22"/>
          <w:szCs w:val="22"/>
        </w:rPr>
        <w:t xml:space="preserve"> cuatro apartados los cuales son:</w:t>
      </w:r>
    </w:p>
    <w:p w:rsidR="00B52B61" w:rsidRPr="00830F53" w:rsidRDefault="00B52B61" w:rsidP="00B52B61">
      <w:pPr>
        <w:spacing w:line="360" w:lineRule="auto"/>
        <w:jc w:val="both"/>
        <w:rPr>
          <w:rFonts w:ascii="Arial" w:hAnsi="Arial" w:cs="Arial"/>
          <w:sz w:val="22"/>
          <w:szCs w:val="22"/>
        </w:rPr>
      </w:pPr>
      <w:r w:rsidRPr="00830F53">
        <w:rPr>
          <w:rFonts w:ascii="Arial" w:hAnsi="Arial" w:cs="Arial"/>
          <w:sz w:val="22"/>
          <w:szCs w:val="22"/>
        </w:rPr>
        <w:lastRenderedPageBreak/>
        <w:tab/>
      </w:r>
      <w:r w:rsidRPr="00830F53">
        <w:rPr>
          <w:rFonts w:ascii="Arial" w:hAnsi="Arial" w:cs="Arial"/>
          <w:sz w:val="22"/>
          <w:szCs w:val="22"/>
        </w:rPr>
        <w:tab/>
      </w:r>
    </w:p>
    <w:p w:rsidR="00B52B61" w:rsidRPr="00830F53" w:rsidRDefault="00B52B61" w:rsidP="00B52B61">
      <w:pPr>
        <w:pStyle w:val="Prrafodelista"/>
        <w:numPr>
          <w:ilvl w:val="1"/>
          <w:numId w:val="1"/>
        </w:numPr>
        <w:spacing w:line="360" w:lineRule="auto"/>
        <w:jc w:val="both"/>
        <w:rPr>
          <w:rFonts w:ascii="Arial" w:hAnsi="Arial" w:cs="Arial"/>
          <w:sz w:val="22"/>
          <w:szCs w:val="22"/>
        </w:rPr>
      </w:pPr>
      <w:r w:rsidRPr="00830F53">
        <w:rPr>
          <w:rFonts w:ascii="Arial" w:hAnsi="Arial" w:cs="Arial"/>
          <w:sz w:val="22"/>
          <w:szCs w:val="22"/>
        </w:rPr>
        <w:t>Planteamiento: donde se expone la teoría del tema a estudiar.</w:t>
      </w:r>
    </w:p>
    <w:p w:rsidR="00B52B61" w:rsidRPr="00830F53" w:rsidRDefault="00B52B61" w:rsidP="00B52B61">
      <w:pPr>
        <w:spacing w:line="360" w:lineRule="auto"/>
        <w:jc w:val="both"/>
        <w:rPr>
          <w:rFonts w:ascii="Arial" w:hAnsi="Arial" w:cs="Arial"/>
          <w:sz w:val="22"/>
          <w:szCs w:val="22"/>
        </w:rPr>
      </w:pPr>
    </w:p>
    <w:p w:rsidR="00B52B61" w:rsidRPr="00830F53" w:rsidRDefault="00B52B61" w:rsidP="00B52B61">
      <w:pPr>
        <w:pStyle w:val="Prrafodelista"/>
        <w:numPr>
          <w:ilvl w:val="1"/>
          <w:numId w:val="1"/>
        </w:numPr>
        <w:spacing w:line="360" w:lineRule="auto"/>
        <w:jc w:val="both"/>
        <w:rPr>
          <w:rFonts w:ascii="Arial" w:hAnsi="Arial" w:cs="Arial"/>
          <w:sz w:val="22"/>
          <w:szCs w:val="22"/>
        </w:rPr>
      </w:pPr>
      <w:r w:rsidRPr="00830F53">
        <w:rPr>
          <w:rFonts w:ascii="Arial" w:hAnsi="Arial" w:cs="Arial"/>
          <w:sz w:val="22"/>
          <w:szCs w:val="22"/>
        </w:rPr>
        <w:t>Actividades: ejercicios para poner en práctica los conocimientos adquiridos.</w:t>
      </w:r>
    </w:p>
    <w:p w:rsidR="00B52B61" w:rsidRPr="00830F53" w:rsidRDefault="00B52B61" w:rsidP="00B52B61">
      <w:pPr>
        <w:spacing w:line="360" w:lineRule="auto"/>
        <w:jc w:val="both"/>
        <w:rPr>
          <w:rFonts w:ascii="Arial" w:hAnsi="Arial" w:cs="Arial"/>
          <w:sz w:val="22"/>
          <w:szCs w:val="22"/>
        </w:rPr>
      </w:pPr>
    </w:p>
    <w:p w:rsidR="00B52B61" w:rsidRPr="00830F53" w:rsidRDefault="004F7B5E" w:rsidP="00B52B61">
      <w:pPr>
        <w:pStyle w:val="Prrafodelista"/>
        <w:numPr>
          <w:ilvl w:val="1"/>
          <w:numId w:val="1"/>
        </w:numPr>
        <w:spacing w:line="360" w:lineRule="auto"/>
        <w:jc w:val="both"/>
        <w:rPr>
          <w:rFonts w:ascii="Arial" w:hAnsi="Arial" w:cs="Arial"/>
          <w:sz w:val="22"/>
          <w:szCs w:val="22"/>
        </w:rPr>
      </w:pPr>
      <w:r>
        <w:rPr>
          <w:rFonts w:ascii="Arial" w:hAnsi="Arial" w:cs="Arial"/>
          <w:sz w:val="22"/>
          <w:szCs w:val="22"/>
        </w:rPr>
        <w:t>Objet</w:t>
      </w:r>
      <w:r w:rsidR="00B52B61" w:rsidRPr="00830F53">
        <w:rPr>
          <w:rFonts w:ascii="Arial" w:hAnsi="Arial" w:cs="Arial"/>
          <w:sz w:val="22"/>
          <w:szCs w:val="22"/>
        </w:rPr>
        <w:t>o auxiliar: actividad para reforzar los conocimientos.</w:t>
      </w:r>
    </w:p>
    <w:p w:rsidR="00B52B61" w:rsidRPr="00830F53" w:rsidRDefault="00B52B61" w:rsidP="00B52B61">
      <w:pPr>
        <w:spacing w:line="360" w:lineRule="auto"/>
        <w:jc w:val="both"/>
        <w:rPr>
          <w:rFonts w:ascii="Arial" w:hAnsi="Arial" w:cs="Arial"/>
          <w:sz w:val="22"/>
          <w:szCs w:val="22"/>
        </w:rPr>
      </w:pPr>
    </w:p>
    <w:p w:rsidR="00B52B61" w:rsidRPr="00830F53" w:rsidRDefault="00B52B61" w:rsidP="00B52B61">
      <w:pPr>
        <w:pStyle w:val="Prrafodelista"/>
        <w:numPr>
          <w:ilvl w:val="1"/>
          <w:numId w:val="1"/>
        </w:numPr>
        <w:spacing w:line="360" w:lineRule="auto"/>
        <w:jc w:val="both"/>
        <w:rPr>
          <w:rFonts w:ascii="Arial" w:hAnsi="Arial" w:cs="Arial"/>
          <w:sz w:val="22"/>
          <w:szCs w:val="22"/>
        </w:rPr>
      </w:pPr>
      <w:r w:rsidRPr="00830F53">
        <w:rPr>
          <w:rFonts w:ascii="Arial" w:hAnsi="Arial" w:cs="Arial"/>
          <w:sz w:val="22"/>
          <w:szCs w:val="22"/>
        </w:rPr>
        <w:t>Solución: las respuestas a las actividades presentadas.</w:t>
      </w:r>
    </w:p>
    <w:p w:rsidR="00B52B61" w:rsidRPr="00830F53" w:rsidRDefault="00B52B61" w:rsidP="00B52B61">
      <w:pPr>
        <w:spacing w:line="360" w:lineRule="auto"/>
        <w:jc w:val="both"/>
        <w:rPr>
          <w:rFonts w:ascii="Arial" w:hAnsi="Arial" w:cs="Arial"/>
          <w:sz w:val="22"/>
          <w:szCs w:val="22"/>
        </w:rPr>
      </w:pPr>
    </w:p>
    <w:p w:rsidR="00B52B61" w:rsidRPr="00830F53" w:rsidRDefault="00B52B61" w:rsidP="004F7B5E">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Ejercicios de Retroalimentación: aquí se presentan ejercicios a resolver de los temas vistos.</w:t>
      </w:r>
    </w:p>
    <w:p w:rsidR="00B52B61" w:rsidRPr="00830F53" w:rsidRDefault="00B52B61" w:rsidP="004F7B5E">
      <w:pPr>
        <w:pStyle w:val="Prrafodelista"/>
        <w:spacing w:line="360" w:lineRule="auto"/>
        <w:jc w:val="both"/>
        <w:rPr>
          <w:rFonts w:ascii="Arial" w:hAnsi="Arial" w:cs="Arial"/>
          <w:sz w:val="22"/>
          <w:szCs w:val="22"/>
        </w:rPr>
      </w:pPr>
    </w:p>
    <w:p w:rsidR="00B52B61" w:rsidRPr="00830F53" w:rsidRDefault="00B52B61" w:rsidP="004F7B5E">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Evaluación: enlace a la aplicación para realizar exámenes.</w:t>
      </w:r>
    </w:p>
    <w:p w:rsidR="00B52B61" w:rsidRPr="00830F53" w:rsidRDefault="00B52B61" w:rsidP="004F7B5E">
      <w:pPr>
        <w:pStyle w:val="Prrafodelista"/>
        <w:spacing w:line="360" w:lineRule="auto"/>
        <w:jc w:val="both"/>
        <w:rPr>
          <w:rFonts w:ascii="Arial" w:hAnsi="Arial" w:cs="Arial"/>
          <w:sz w:val="22"/>
          <w:szCs w:val="22"/>
        </w:rPr>
      </w:pPr>
    </w:p>
    <w:p w:rsidR="00B52B61" w:rsidRPr="00830F53" w:rsidRDefault="00B52B61" w:rsidP="004F7B5E">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Ejercicios extra-clase: se presenta tarea para los alumnos.</w:t>
      </w:r>
    </w:p>
    <w:p w:rsidR="00B52B61" w:rsidRPr="00830F53" w:rsidRDefault="00B52B61" w:rsidP="004F7B5E">
      <w:pPr>
        <w:pStyle w:val="Prrafodelista"/>
        <w:spacing w:line="360" w:lineRule="auto"/>
        <w:jc w:val="both"/>
        <w:rPr>
          <w:rFonts w:ascii="Arial" w:hAnsi="Arial" w:cs="Arial"/>
          <w:sz w:val="22"/>
          <w:szCs w:val="22"/>
        </w:rPr>
      </w:pPr>
    </w:p>
    <w:p w:rsidR="00B52B61" w:rsidRPr="00830F53" w:rsidRDefault="00B52B61" w:rsidP="004F7B5E">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Participaciones: actividades extra para el alumno pueda mejorar sus habilidades.</w:t>
      </w:r>
    </w:p>
    <w:p w:rsidR="00B52B61" w:rsidRPr="00830F53" w:rsidRDefault="00B52B61" w:rsidP="004F7B5E">
      <w:pPr>
        <w:pStyle w:val="Prrafodelista"/>
        <w:spacing w:line="360" w:lineRule="auto"/>
        <w:jc w:val="both"/>
        <w:rPr>
          <w:rFonts w:ascii="Arial" w:hAnsi="Arial" w:cs="Arial"/>
          <w:sz w:val="22"/>
          <w:szCs w:val="22"/>
        </w:rPr>
      </w:pPr>
    </w:p>
    <w:p w:rsidR="00B52B61" w:rsidRPr="00830F53" w:rsidRDefault="00B52B61" w:rsidP="004F7B5E">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Calculadora científica: enlace a una calculadora en línea que el alumno pueda usar para poder realizar sus ejercicios.</w:t>
      </w:r>
    </w:p>
    <w:p w:rsidR="00B52B61" w:rsidRPr="00830F53" w:rsidRDefault="00B52B61" w:rsidP="004F7B5E">
      <w:pPr>
        <w:pStyle w:val="Prrafodelista"/>
        <w:spacing w:line="360" w:lineRule="auto"/>
        <w:jc w:val="both"/>
        <w:rPr>
          <w:rFonts w:ascii="Arial" w:hAnsi="Arial" w:cs="Arial"/>
          <w:sz w:val="22"/>
          <w:szCs w:val="22"/>
        </w:rPr>
      </w:pPr>
    </w:p>
    <w:p w:rsidR="00B52B61" w:rsidRPr="00830F53" w:rsidRDefault="00B52B61" w:rsidP="004F7B5E">
      <w:pPr>
        <w:pStyle w:val="Prrafodelista"/>
        <w:numPr>
          <w:ilvl w:val="0"/>
          <w:numId w:val="1"/>
        </w:numPr>
        <w:spacing w:line="360" w:lineRule="auto"/>
        <w:jc w:val="both"/>
        <w:rPr>
          <w:rFonts w:ascii="Arial" w:hAnsi="Arial" w:cs="Arial"/>
          <w:sz w:val="22"/>
          <w:szCs w:val="22"/>
        </w:rPr>
      </w:pPr>
      <w:r w:rsidRPr="00830F53">
        <w:rPr>
          <w:rFonts w:ascii="Arial" w:hAnsi="Arial" w:cs="Arial"/>
          <w:sz w:val="22"/>
          <w:szCs w:val="22"/>
        </w:rPr>
        <w:t>Graficadora: enlace a una graficadora en línea que pueda ayudar al alumno a resolver sus problemas.</w:t>
      </w:r>
    </w:p>
    <w:p w:rsidR="004F7B5E" w:rsidRDefault="004F7B5E"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CB1A65" w:rsidRDefault="001E1F84"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Dichas secciones se</w:t>
      </w:r>
      <w:r w:rsidR="005D1B06">
        <w:rPr>
          <w:rFonts w:ascii="Arial" w:hAnsi="Arial" w:cs="Arial"/>
          <w:sz w:val="22"/>
          <w:szCs w:val="22"/>
        </w:rPr>
        <w:t xml:space="preserve"> pueden apreciar en la Figura 37</w:t>
      </w:r>
      <w:r>
        <w:rPr>
          <w:rFonts w:ascii="Arial" w:hAnsi="Arial" w:cs="Arial"/>
          <w:sz w:val="22"/>
          <w:szCs w:val="22"/>
        </w:rPr>
        <w:t>.</w:t>
      </w:r>
    </w:p>
    <w:p w:rsidR="001E1F84" w:rsidRDefault="001E1F84"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1E1F84" w:rsidRDefault="00403BB4"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noProof/>
          <w:sz w:val="22"/>
          <w:szCs w:val="22"/>
          <w:lang w:eastAsia="es-MX"/>
        </w:rPr>
        <w:lastRenderedPageBreak/>
        <w:drawing>
          <wp:inline distT="0" distB="0" distL="0" distR="0">
            <wp:extent cx="4985386" cy="2457450"/>
            <wp:effectExtent l="0" t="0" r="571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95537" cy="2462454"/>
                    </a:xfrm>
                    <a:prstGeom prst="rect">
                      <a:avLst/>
                    </a:prstGeom>
                    <a:noFill/>
                    <a:ln>
                      <a:noFill/>
                    </a:ln>
                  </pic:spPr>
                </pic:pic>
              </a:graphicData>
            </a:graphic>
          </wp:inline>
        </w:drawing>
      </w:r>
    </w:p>
    <w:p w:rsidR="001E1F84" w:rsidRDefault="005D1B06" w:rsidP="00403BB4">
      <w:pPr>
        <w:pStyle w:val="Prrafodelista"/>
        <w:tabs>
          <w:tab w:val="left" w:pos="708"/>
          <w:tab w:val="left" w:pos="1416"/>
          <w:tab w:val="left" w:pos="2124"/>
          <w:tab w:val="left" w:pos="3161"/>
        </w:tabs>
        <w:spacing w:line="360" w:lineRule="auto"/>
        <w:jc w:val="center"/>
        <w:rPr>
          <w:rFonts w:ascii="Arial" w:hAnsi="Arial" w:cs="Arial"/>
          <w:sz w:val="16"/>
          <w:szCs w:val="16"/>
        </w:rPr>
      </w:pPr>
      <w:r>
        <w:rPr>
          <w:rFonts w:ascii="Arial" w:hAnsi="Arial" w:cs="Arial"/>
          <w:sz w:val="16"/>
          <w:szCs w:val="16"/>
        </w:rPr>
        <w:t>Figura 37</w:t>
      </w:r>
      <w:r w:rsidR="00403BB4">
        <w:rPr>
          <w:rFonts w:ascii="Arial" w:hAnsi="Arial" w:cs="Arial"/>
          <w:sz w:val="16"/>
          <w:szCs w:val="16"/>
        </w:rPr>
        <w:t>. Estructura de las Subsecciones de PIAC</w:t>
      </w:r>
    </w:p>
    <w:p w:rsidR="00A21CD9" w:rsidRDefault="00A21CD9" w:rsidP="00403BB4">
      <w:pPr>
        <w:pStyle w:val="Prrafodelista"/>
        <w:tabs>
          <w:tab w:val="left" w:pos="708"/>
          <w:tab w:val="left" w:pos="1416"/>
          <w:tab w:val="left" w:pos="2124"/>
          <w:tab w:val="left" w:pos="3161"/>
        </w:tabs>
        <w:spacing w:line="360" w:lineRule="auto"/>
        <w:jc w:val="center"/>
        <w:rPr>
          <w:rFonts w:ascii="Arial" w:hAnsi="Arial" w:cs="Arial"/>
          <w:sz w:val="22"/>
          <w:szCs w:val="22"/>
        </w:rPr>
      </w:pPr>
    </w:p>
    <w:p w:rsidR="00AB0CCB" w:rsidRPr="00830F53" w:rsidRDefault="00AB0CCB" w:rsidP="00AB0CCB">
      <w:pPr>
        <w:spacing w:line="360" w:lineRule="auto"/>
        <w:jc w:val="both"/>
        <w:rPr>
          <w:rFonts w:ascii="Arial" w:hAnsi="Arial" w:cs="Arial"/>
          <w:sz w:val="22"/>
          <w:szCs w:val="22"/>
        </w:rPr>
      </w:pPr>
      <w:r>
        <w:rPr>
          <w:rFonts w:ascii="Arial" w:hAnsi="Arial" w:cs="Arial"/>
          <w:sz w:val="22"/>
          <w:szCs w:val="22"/>
        </w:rPr>
        <w:t>Finalmente en la sección denominada “Matemáticos y citas”</w:t>
      </w:r>
      <w:r w:rsidRPr="00830F53">
        <w:rPr>
          <w:rFonts w:ascii="Arial" w:hAnsi="Arial" w:cs="Arial"/>
          <w:sz w:val="22"/>
          <w:szCs w:val="22"/>
        </w:rPr>
        <w:t xml:space="preserve"> se muestran biografías de distintos matemáticos y físicos así como frases célebres de los mismos</w:t>
      </w:r>
      <w:r>
        <w:rPr>
          <w:rFonts w:ascii="Arial" w:hAnsi="Arial" w:cs="Arial"/>
          <w:sz w:val="22"/>
          <w:szCs w:val="22"/>
        </w:rPr>
        <w:t xml:space="preserve"> lo cual, </w:t>
      </w:r>
      <w:r w:rsidR="005D1B06">
        <w:rPr>
          <w:rFonts w:ascii="Arial" w:hAnsi="Arial" w:cs="Arial"/>
          <w:sz w:val="22"/>
          <w:szCs w:val="22"/>
        </w:rPr>
        <w:t>podemos apreciar en la Figura 38</w:t>
      </w:r>
      <w:r w:rsidRPr="00830F53">
        <w:rPr>
          <w:rFonts w:ascii="Arial" w:hAnsi="Arial" w:cs="Arial"/>
          <w:sz w:val="22"/>
          <w:szCs w:val="22"/>
        </w:rPr>
        <w:t>.</w:t>
      </w:r>
    </w:p>
    <w:p w:rsidR="00A21CD9" w:rsidRDefault="00A21CD9" w:rsidP="00A21CD9">
      <w:pPr>
        <w:pStyle w:val="Prrafodelista"/>
        <w:tabs>
          <w:tab w:val="left" w:pos="708"/>
          <w:tab w:val="left" w:pos="1416"/>
          <w:tab w:val="left" w:pos="2124"/>
          <w:tab w:val="left" w:pos="3161"/>
        </w:tabs>
        <w:spacing w:line="360" w:lineRule="auto"/>
        <w:rPr>
          <w:rFonts w:ascii="Arial" w:hAnsi="Arial" w:cs="Arial"/>
          <w:sz w:val="22"/>
          <w:szCs w:val="22"/>
        </w:rPr>
      </w:pPr>
    </w:p>
    <w:p w:rsidR="00AB0CCB" w:rsidRDefault="00AB0CCB" w:rsidP="004F7B5E">
      <w:pPr>
        <w:pStyle w:val="Prrafodelista"/>
        <w:tabs>
          <w:tab w:val="left" w:pos="708"/>
          <w:tab w:val="left" w:pos="1416"/>
          <w:tab w:val="left" w:pos="2124"/>
          <w:tab w:val="left" w:pos="3161"/>
        </w:tabs>
        <w:spacing w:line="360" w:lineRule="auto"/>
        <w:ind w:left="0"/>
        <w:rPr>
          <w:rFonts w:ascii="Arial" w:hAnsi="Arial" w:cs="Arial"/>
          <w:sz w:val="22"/>
          <w:szCs w:val="22"/>
        </w:rPr>
      </w:pPr>
      <w:r>
        <w:rPr>
          <w:rFonts w:ascii="Arial" w:hAnsi="Arial" w:cs="Arial"/>
          <w:noProof/>
          <w:sz w:val="22"/>
          <w:szCs w:val="22"/>
          <w:lang w:eastAsia="es-MX"/>
        </w:rPr>
        <w:drawing>
          <wp:inline distT="0" distB="0" distL="0" distR="0">
            <wp:extent cx="5391150" cy="32289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rsidR="00AB0CCB" w:rsidRDefault="005D1B06" w:rsidP="00AB0CCB">
      <w:pPr>
        <w:pStyle w:val="Prrafodelista"/>
        <w:tabs>
          <w:tab w:val="left" w:pos="708"/>
          <w:tab w:val="left" w:pos="1416"/>
          <w:tab w:val="left" w:pos="2124"/>
          <w:tab w:val="left" w:pos="3161"/>
        </w:tabs>
        <w:spacing w:line="360" w:lineRule="auto"/>
        <w:jc w:val="center"/>
        <w:rPr>
          <w:rFonts w:ascii="Arial" w:hAnsi="Arial" w:cs="Arial"/>
          <w:sz w:val="16"/>
          <w:szCs w:val="16"/>
        </w:rPr>
      </w:pPr>
      <w:r>
        <w:rPr>
          <w:rFonts w:ascii="Arial" w:hAnsi="Arial" w:cs="Arial"/>
          <w:sz w:val="16"/>
          <w:szCs w:val="16"/>
        </w:rPr>
        <w:t>Figura 38</w:t>
      </w:r>
      <w:r w:rsidR="00AB0CCB">
        <w:rPr>
          <w:rFonts w:ascii="Arial" w:hAnsi="Arial" w:cs="Arial"/>
          <w:sz w:val="16"/>
          <w:szCs w:val="16"/>
        </w:rPr>
        <w:t>. Contenido de la sección Matemáticos y citas de PIAC</w:t>
      </w:r>
    </w:p>
    <w:p w:rsidR="004F7B5E" w:rsidRDefault="004F7B5E" w:rsidP="00AB0CCB">
      <w:pPr>
        <w:pStyle w:val="Prrafodelista"/>
        <w:tabs>
          <w:tab w:val="left" w:pos="708"/>
          <w:tab w:val="left" w:pos="1416"/>
          <w:tab w:val="left" w:pos="2124"/>
          <w:tab w:val="left" w:pos="3161"/>
        </w:tabs>
        <w:spacing w:line="360" w:lineRule="auto"/>
        <w:jc w:val="center"/>
        <w:rPr>
          <w:rFonts w:ascii="Arial" w:hAnsi="Arial" w:cs="Arial"/>
          <w:sz w:val="22"/>
          <w:szCs w:val="22"/>
        </w:rPr>
      </w:pPr>
    </w:p>
    <w:p w:rsidR="004F7B5E" w:rsidRDefault="004F7B5E" w:rsidP="004F7B5E">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 xml:space="preserve">La guía de diseño instruccional permite </w:t>
      </w:r>
      <w:r w:rsidRPr="00237AA3">
        <w:rPr>
          <w:rFonts w:ascii="Arial" w:hAnsi="Arial" w:cs="Arial"/>
          <w:sz w:val="22"/>
          <w:szCs w:val="22"/>
        </w:rPr>
        <w:t xml:space="preserve">trabajar </w:t>
      </w:r>
      <w:r>
        <w:rPr>
          <w:rFonts w:ascii="Arial" w:hAnsi="Arial" w:cs="Arial"/>
          <w:sz w:val="22"/>
          <w:szCs w:val="22"/>
        </w:rPr>
        <w:t xml:space="preserve">de manera ordenada y secuencial tanto en el desarrollo del software como en la evaluación del sistema.  </w:t>
      </w:r>
    </w:p>
    <w:p w:rsidR="004F7B5E" w:rsidRPr="00AB0CCB" w:rsidRDefault="004F7B5E" w:rsidP="00AB0CCB">
      <w:pPr>
        <w:pStyle w:val="Prrafodelista"/>
        <w:tabs>
          <w:tab w:val="left" w:pos="708"/>
          <w:tab w:val="left" w:pos="1416"/>
          <w:tab w:val="left" w:pos="2124"/>
          <w:tab w:val="left" w:pos="3161"/>
        </w:tabs>
        <w:spacing w:line="360" w:lineRule="auto"/>
        <w:jc w:val="center"/>
        <w:rPr>
          <w:rFonts w:ascii="Arial" w:hAnsi="Arial" w:cs="Arial"/>
          <w:sz w:val="16"/>
          <w:szCs w:val="16"/>
        </w:rPr>
      </w:pPr>
    </w:p>
    <w:p w:rsidR="00CB1A65" w:rsidRPr="00237AA3" w:rsidRDefault="00CB1A65" w:rsidP="00D64F55">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 xml:space="preserve">Requerimientos de software y hardware. </w:t>
      </w:r>
    </w:p>
    <w:p w:rsidR="00086D01" w:rsidRPr="00237AA3" w:rsidRDefault="00086D01"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086D01" w:rsidRPr="00237AA3" w:rsidRDefault="00086D01" w:rsidP="00D64F55">
      <w:pPr>
        <w:pStyle w:val="Prrafodelista"/>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 xml:space="preserve">Contar </w:t>
      </w:r>
      <w:r w:rsidR="00653535" w:rsidRPr="00237AA3">
        <w:rPr>
          <w:rFonts w:ascii="Arial" w:hAnsi="Arial" w:cs="Arial"/>
          <w:sz w:val="22"/>
          <w:szCs w:val="22"/>
        </w:rPr>
        <w:t>con una computadora para poder trabajar en la investigación de la plataforma, ya sea: “Programación, Sistemas Operativos, Bases de datos, Internet, Módulos, etc.” También es importante tener un servidor para poner la plataforma en línea.</w:t>
      </w:r>
      <w:r w:rsidR="004F7B5E">
        <w:rPr>
          <w:rFonts w:ascii="Arial" w:hAnsi="Arial" w:cs="Arial"/>
          <w:sz w:val="22"/>
          <w:szCs w:val="22"/>
        </w:rPr>
        <w:t xml:space="preserve"> Para este tipo de investigación</w:t>
      </w:r>
      <w:r w:rsidR="00CC3E37" w:rsidRPr="00237AA3">
        <w:rPr>
          <w:rFonts w:ascii="Arial" w:hAnsi="Arial" w:cs="Arial"/>
          <w:sz w:val="22"/>
          <w:szCs w:val="22"/>
        </w:rPr>
        <w:t xml:space="preserve"> solo se ocupa tener</w:t>
      </w:r>
      <w:r w:rsidR="004F7B5E">
        <w:rPr>
          <w:rFonts w:ascii="Arial" w:hAnsi="Arial" w:cs="Arial"/>
          <w:sz w:val="22"/>
          <w:szCs w:val="22"/>
        </w:rPr>
        <w:t xml:space="preserve"> al menos</w:t>
      </w:r>
      <w:r w:rsidR="00CC3E37" w:rsidRPr="00237AA3">
        <w:rPr>
          <w:rFonts w:ascii="Arial" w:hAnsi="Arial" w:cs="Arial"/>
          <w:sz w:val="22"/>
          <w:szCs w:val="22"/>
        </w:rPr>
        <w:t xml:space="preserve"> una computadora para desarrollar</w:t>
      </w:r>
      <w:r w:rsidR="004F7B5E">
        <w:rPr>
          <w:rFonts w:ascii="Arial" w:hAnsi="Arial" w:cs="Arial"/>
          <w:sz w:val="22"/>
          <w:szCs w:val="22"/>
        </w:rPr>
        <w:t xml:space="preserve"> y dos diseñadores de apoyo en las otras actividades, con el equipo computacional respectivo</w:t>
      </w:r>
      <w:r w:rsidR="00CC3E37" w:rsidRPr="00237AA3">
        <w:rPr>
          <w:rFonts w:ascii="Arial" w:hAnsi="Arial" w:cs="Arial"/>
          <w:sz w:val="22"/>
          <w:szCs w:val="22"/>
        </w:rPr>
        <w:t>.</w:t>
      </w:r>
    </w:p>
    <w:p w:rsidR="00CB1A65" w:rsidRPr="00237AA3" w:rsidRDefault="00CB1A65"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48320C" w:rsidRPr="00237AA3" w:rsidRDefault="0048320C" w:rsidP="00D64F55">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Desarrollo de materiales.</w:t>
      </w:r>
    </w:p>
    <w:p w:rsidR="00653535" w:rsidRPr="00237AA3" w:rsidRDefault="00653535" w:rsidP="00D64F55">
      <w:pPr>
        <w:tabs>
          <w:tab w:val="left" w:pos="708"/>
          <w:tab w:val="left" w:pos="1416"/>
          <w:tab w:val="left" w:pos="2124"/>
          <w:tab w:val="left" w:pos="3161"/>
        </w:tabs>
        <w:spacing w:line="360" w:lineRule="auto"/>
        <w:ind w:left="360"/>
        <w:jc w:val="both"/>
        <w:rPr>
          <w:rFonts w:ascii="Arial" w:hAnsi="Arial" w:cs="Arial"/>
          <w:sz w:val="22"/>
          <w:szCs w:val="22"/>
        </w:rPr>
      </w:pPr>
    </w:p>
    <w:p w:rsidR="00B61B92" w:rsidRDefault="009A3E74" w:rsidP="00B61B92">
      <w:pPr>
        <w:tabs>
          <w:tab w:val="left" w:pos="708"/>
          <w:tab w:val="left" w:pos="1416"/>
          <w:tab w:val="left" w:pos="2124"/>
          <w:tab w:val="left" w:pos="3161"/>
        </w:tabs>
        <w:spacing w:line="360" w:lineRule="auto"/>
        <w:ind w:left="720"/>
        <w:jc w:val="both"/>
        <w:rPr>
          <w:rFonts w:ascii="Arial" w:hAnsi="Arial" w:cs="Arial"/>
          <w:sz w:val="22"/>
          <w:szCs w:val="22"/>
        </w:rPr>
      </w:pPr>
      <w:r>
        <w:rPr>
          <w:rFonts w:ascii="Arial" w:hAnsi="Arial" w:cs="Arial"/>
          <w:sz w:val="22"/>
          <w:szCs w:val="22"/>
        </w:rPr>
        <w:t>En el momento que el</w:t>
      </w:r>
      <w:r w:rsidR="00B61B92">
        <w:rPr>
          <w:rFonts w:ascii="Arial" w:hAnsi="Arial" w:cs="Arial"/>
          <w:sz w:val="22"/>
          <w:szCs w:val="22"/>
        </w:rPr>
        <w:t xml:space="preserve"> usuario interactúa co</w:t>
      </w:r>
      <w:r w:rsidR="004F7B5E">
        <w:rPr>
          <w:rFonts w:ascii="Arial" w:hAnsi="Arial" w:cs="Arial"/>
          <w:sz w:val="22"/>
          <w:szCs w:val="22"/>
        </w:rPr>
        <w:t>n un tema en específico; buscará</w:t>
      </w:r>
      <w:r w:rsidR="00B61B92">
        <w:rPr>
          <w:rFonts w:ascii="Arial" w:hAnsi="Arial" w:cs="Arial"/>
          <w:sz w:val="22"/>
          <w:szCs w:val="22"/>
        </w:rPr>
        <w:t xml:space="preserve"> la </w:t>
      </w:r>
      <w:r>
        <w:rPr>
          <w:rFonts w:ascii="Arial" w:hAnsi="Arial" w:cs="Arial"/>
          <w:sz w:val="22"/>
          <w:szCs w:val="22"/>
        </w:rPr>
        <w:t xml:space="preserve">forma de interactuar con </w:t>
      </w:r>
      <w:r w:rsidR="00B61B92">
        <w:rPr>
          <w:rFonts w:ascii="Arial" w:hAnsi="Arial" w:cs="Arial"/>
          <w:sz w:val="22"/>
          <w:szCs w:val="22"/>
        </w:rPr>
        <w:t>los menús</w:t>
      </w:r>
      <w:r>
        <w:rPr>
          <w:rFonts w:ascii="Arial" w:hAnsi="Arial" w:cs="Arial"/>
          <w:sz w:val="22"/>
          <w:szCs w:val="22"/>
        </w:rPr>
        <w:t xml:space="preserve">; </w:t>
      </w:r>
      <w:r w:rsidR="009D6C8B">
        <w:rPr>
          <w:rFonts w:ascii="Arial" w:hAnsi="Arial" w:cs="Arial"/>
          <w:sz w:val="22"/>
          <w:szCs w:val="22"/>
        </w:rPr>
        <w:t xml:space="preserve"> </w:t>
      </w:r>
      <w:r w:rsidR="00B61B92">
        <w:rPr>
          <w:rFonts w:ascii="Arial" w:hAnsi="Arial" w:cs="Arial"/>
          <w:sz w:val="22"/>
          <w:szCs w:val="22"/>
        </w:rPr>
        <w:t>dentro de los menús</w:t>
      </w:r>
      <w:r w:rsidR="00184603">
        <w:rPr>
          <w:rFonts w:ascii="Arial" w:hAnsi="Arial" w:cs="Arial"/>
          <w:sz w:val="22"/>
          <w:szCs w:val="22"/>
        </w:rPr>
        <w:t xml:space="preserve"> encuentrará </w:t>
      </w:r>
      <w:r w:rsidR="009D6C8B">
        <w:rPr>
          <w:rFonts w:ascii="Arial" w:hAnsi="Arial" w:cs="Arial"/>
          <w:sz w:val="22"/>
          <w:szCs w:val="22"/>
        </w:rPr>
        <w:t xml:space="preserve">submenús con los </w:t>
      </w:r>
      <w:r w:rsidR="004F7B5E">
        <w:rPr>
          <w:rFonts w:ascii="Arial" w:hAnsi="Arial" w:cs="Arial"/>
          <w:sz w:val="22"/>
          <w:szCs w:val="22"/>
        </w:rPr>
        <w:t>materiales que le ayudará</w:t>
      </w:r>
      <w:r w:rsidR="00B61B92">
        <w:rPr>
          <w:rFonts w:ascii="Arial" w:hAnsi="Arial" w:cs="Arial"/>
          <w:sz w:val="22"/>
          <w:szCs w:val="22"/>
        </w:rPr>
        <w:t xml:space="preserve">n a entender el tema; </w:t>
      </w:r>
      <w:r w:rsidR="00184603">
        <w:rPr>
          <w:rFonts w:ascii="Arial" w:hAnsi="Arial" w:cs="Arial"/>
          <w:sz w:val="22"/>
          <w:szCs w:val="22"/>
        </w:rPr>
        <w:t>lo primero que mostrará</w:t>
      </w:r>
      <w:r w:rsidR="009D6C8B">
        <w:rPr>
          <w:rFonts w:ascii="Arial" w:hAnsi="Arial" w:cs="Arial"/>
          <w:sz w:val="22"/>
          <w:szCs w:val="22"/>
        </w:rPr>
        <w:t xml:space="preserve"> el t</w:t>
      </w:r>
      <w:r w:rsidR="00184603">
        <w:rPr>
          <w:rFonts w:ascii="Arial" w:hAnsi="Arial" w:cs="Arial"/>
          <w:sz w:val="22"/>
          <w:szCs w:val="22"/>
        </w:rPr>
        <w:t>ema que se eligió con una pequeña introducció</w:t>
      </w:r>
      <w:r w:rsidR="009D6C8B">
        <w:rPr>
          <w:rFonts w:ascii="Arial" w:hAnsi="Arial" w:cs="Arial"/>
          <w:sz w:val="22"/>
          <w:szCs w:val="22"/>
        </w:rPr>
        <w:t>n de t</w:t>
      </w:r>
      <w:r w:rsidR="00184603">
        <w:rPr>
          <w:rFonts w:ascii="Arial" w:hAnsi="Arial" w:cs="Arial"/>
          <w:sz w:val="22"/>
          <w:szCs w:val="22"/>
        </w:rPr>
        <w:t>eoria, seguida de una explicació</w:t>
      </w:r>
      <w:r w:rsidR="009D6C8B">
        <w:rPr>
          <w:rFonts w:ascii="Arial" w:hAnsi="Arial" w:cs="Arial"/>
          <w:sz w:val="22"/>
          <w:szCs w:val="22"/>
        </w:rPr>
        <w:t xml:space="preserve">n con </w:t>
      </w:r>
      <w:r w:rsidR="00184603">
        <w:rPr>
          <w:rFonts w:ascii="Arial" w:hAnsi="Arial" w:cs="Arial"/>
          <w:sz w:val="22"/>
          <w:szCs w:val="22"/>
        </w:rPr>
        <w:t>ayuda de alguna imagen, animació</w:t>
      </w:r>
      <w:r w:rsidR="009D6C8B">
        <w:rPr>
          <w:rFonts w:ascii="Arial" w:hAnsi="Arial" w:cs="Arial"/>
          <w:sz w:val="22"/>
          <w:szCs w:val="22"/>
        </w:rPr>
        <w:t xml:space="preserve">n </w:t>
      </w:r>
      <w:r w:rsidR="00184603">
        <w:rPr>
          <w:rFonts w:ascii="Arial" w:hAnsi="Arial" w:cs="Arial"/>
          <w:sz w:val="22"/>
          <w:szCs w:val="22"/>
        </w:rPr>
        <w:t>para poder mejorar la explicación sobre é</w:t>
      </w:r>
      <w:r w:rsidR="009D6C8B">
        <w:rPr>
          <w:rFonts w:ascii="Arial" w:hAnsi="Arial" w:cs="Arial"/>
          <w:sz w:val="22"/>
          <w:szCs w:val="22"/>
        </w:rPr>
        <w:t xml:space="preserve">ste y complementando el tema con algunos ejecrcicios y/o activiades auxiliares para que los usuarios puedan practicar </w:t>
      </w:r>
      <w:r w:rsidR="00184603">
        <w:rPr>
          <w:rFonts w:ascii="Arial" w:hAnsi="Arial" w:cs="Arial"/>
          <w:sz w:val="22"/>
          <w:szCs w:val="22"/>
        </w:rPr>
        <w:t>y con ello posiblemente</w:t>
      </w:r>
      <w:r w:rsidR="009D6C8B">
        <w:rPr>
          <w:rFonts w:ascii="Arial" w:hAnsi="Arial" w:cs="Arial"/>
          <w:sz w:val="22"/>
          <w:szCs w:val="22"/>
        </w:rPr>
        <w:t xml:space="preserve"> que entiendan mejor el tema.</w:t>
      </w:r>
    </w:p>
    <w:p w:rsidR="00B61B92" w:rsidRPr="009A3E74" w:rsidRDefault="009A3E74" w:rsidP="009A3E74">
      <w:pPr>
        <w:tabs>
          <w:tab w:val="left" w:pos="708"/>
          <w:tab w:val="left" w:pos="1416"/>
          <w:tab w:val="left" w:pos="2124"/>
          <w:tab w:val="left" w:pos="3161"/>
        </w:tabs>
        <w:spacing w:line="360" w:lineRule="auto"/>
        <w:ind w:left="720"/>
        <w:jc w:val="both"/>
        <w:rPr>
          <w:rFonts w:ascii="Arial" w:hAnsi="Arial" w:cs="Arial"/>
          <w:sz w:val="22"/>
          <w:szCs w:val="22"/>
          <w:lang w:val="es-ES"/>
        </w:rPr>
      </w:pPr>
      <w:r>
        <w:rPr>
          <w:rFonts w:ascii="Arial" w:hAnsi="Arial" w:cs="Arial"/>
          <w:sz w:val="22"/>
          <w:szCs w:val="22"/>
        </w:rPr>
        <w:t xml:space="preserve">Se muestra </w:t>
      </w:r>
      <w:r w:rsidR="00184603">
        <w:rPr>
          <w:rFonts w:ascii="Arial" w:hAnsi="Arial" w:cs="Arial"/>
          <w:sz w:val="22"/>
          <w:szCs w:val="22"/>
        </w:rPr>
        <w:t>ejemplo de una animació</w:t>
      </w:r>
      <w:r>
        <w:rPr>
          <w:rFonts w:ascii="Arial" w:hAnsi="Arial" w:cs="Arial"/>
          <w:sz w:val="22"/>
          <w:szCs w:val="22"/>
        </w:rPr>
        <w:t xml:space="preserve">n para comprender mejor esta </w:t>
      </w:r>
      <w:r w:rsidR="00184603">
        <w:rPr>
          <w:rFonts w:ascii="Arial" w:hAnsi="Arial" w:cs="Arial"/>
          <w:sz w:val="22"/>
          <w:szCs w:val="22"/>
        </w:rPr>
        <w:t>sección del tema en la f</w:t>
      </w:r>
      <w:r>
        <w:rPr>
          <w:rFonts w:ascii="Arial" w:hAnsi="Arial" w:cs="Arial"/>
          <w:sz w:val="22"/>
          <w:szCs w:val="22"/>
        </w:rPr>
        <w:t>igura 39.</w:t>
      </w:r>
      <w:r w:rsidRPr="00830F53">
        <w:rPr>
          <w:rFonts w:ascii="Arial" w:hAnsi="Arial" w:cs="Arial"/>
          <w:sz w:val="22"/>
          <w:szCs w:val="22"/>
          <w:lang w:val="es-ES"/>
        </w:rPr>
        <w:t xml:space="preserve"> </w:t>
      </w:r>
    </w:p>
    <w:p w:rsidR="00B61B92" w:rsidRDefault="00B61B92" w:rsidP="00B61B92">
      <w:pPr>
        <w:tabs>
          <w:tab w:val="left" w:pos="708"/>
          <w:tab w:val="left" w:pos="1416"/>
          <w:tab w:val="left" w:pos="2124"/>
          <w:tab w:val="left" w:pos="3161"/>
        </w:tabs>
        <w:spacing w:line="360" w:lineRule="auto"/>
        <w:ind w:left="720"/>
        <w:jc w:val="both"/>
        <w:rPr>
          <w:rFonts w:ascii="Arial" w:hAnsi="Arial" w:cs="Arial"/>
          <w:sz w:val="22"/>
          <w:szCs w:val="22"/>
        </w:rPr>
      </w:pPr>
    </w:p>
    <w:p w:rsidR="00B61B92" w:rsidRPr="009E30A5" w:rsidRDefault="00B61B92" w:rsidP="00B61B92">
      <w:pPr>
        <w:tabs>
          <w:tab w:val="left" w:pos="708"/>
          <w:tab w:val="left" w:pos="1416"/>
          <w:tab w:val="left" w:pos="2124"/>
          <w:tab w:val="left" w:pos="3161"/>
        </w:tabs>
        <w:spacing w:line="360" w:lineRule="auto"/>
        <w:ind w:left="720"/>
        <w:jc w:val="center"/>
        <w:rPr>
          <w:rFonts w:ascii="Arial" w:hAnsi="Arial" w:cs="Arial"/>
          <w:sz w:val="16"/>
          <w:szCs w:val="16"/>
        </w:rPr>
      </w:pPr>
      <w:r w:rsidRPr="009E30A5">
        <w:rPr>
          <w:rFonts w:ascii="Arial" w:hAnsi="Arial" w:cs="Arial"/>
          <w:noProof/>
          <w:sz w:val="16"/>
          <w:szCs w:val="16"/>
          <w:lang w:eastAsia="es-MX"/>
        </w:rPr>
        <w:drawing>
          <wp:anchor distT="0" distB="0" distL="114300" distR="114300" simplePos="0" relativeHeight="251727872" behindDoc="0" locked="0" layoutInCell="1" allowOverlap="1">
            <wp:simplePos x="0" y="0"/>
            <wp:positionH relativeFrom="column">
              <wp:posOffset>1004570</wp:posOffset>
            </wp:positionH>
            <wp:positionV relativeFrom="paragraph">
              <wp:posOffset>80010</wp:posOffset>
            </wp:positionV>
            <wp:extent cx="3240405" cy="2318385"/>
            <wp:effectExtent l="0" t="0" r="0" b="5715"/>
            <wp:wrapTopAndBottom/>
            <wp:docPr id="33" name="Imagen 33" descr="C:\Users\Chuy\Pictures\j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y\Pictures\jquery.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40405" cy="2318385"/>
                    </a:xfrm>
                    <a:prstGeom prst="rect">
                      <a:avLst/>
                    </a:prstGeom>
                    <a:noFill/>
                    <a:ln>
                      <a:noFill/>
                    </a:ln>
                  </pic:spPr>
                </pic:pic>
              </a:graphicData>
            </a:graphic>
          </wp:anchor>
        </w:drawing>
      </w:r>
      <w:r w:rsidRPr="009E30A5">
        <w:rPr>
          <w:rFonts w:ascii="Arial" w:hAnsi="Arial" w:cs="Arial"/>
          <w:sz w:val="16"/>
          <w:szCs w:val="16"/>
        </w:rPr>
        <w:t>Figura</w:t>
      </w:r>
      <w:r w:rsidR="005D1B06">
        <w:rPr>
          <w:rFonts w:ascii="Arial" w:hAnsi="Arial" w:cs="Arial"/>
          <w:sz w:val="16"/>
          <w:szCs w:val="16"/>
        </w:rPr>
        <w:t xml:space="preserve"> 39</w:t>
      </w:r>
      <w:r w:rsidRPr="009E30A5">
        <w:rPr>
          <w:rFonts w:ascii="Arial" w:hAnsi="Arial" w:cs="Arial"/>
          <w:sz w:val="16"/>
          <w:szCs w:val="16"/>
        </w:rPr>
        <w:t>. Animación para ayudar a entender mejor el tema.</w:t>
      </w:r>
    </w:p>
    <w:p w:rsidR="00184603" w:rsidRDefault="00184603" w:rsidP="004F7B5E">
      <w:pPr>
        <w:tabs>
          <w:tab w:val="left" w:pos="708"/>
          <w:tab w:val="left" w:pos="1416"/>
          <w:tab w:val="left" w:pos="2124"/>
          <w:tab w:val="left" w:pos="3161"/>
        </w:tabs>
        <w:spacing w:line="360" w:lineRule="auto"/>
        <w:ind w:left="720"/>
        <w:jc w:val="both"/>
        <w:rPr>
          <w:rFonts w:ascii="Arial" w:hAnsi="Arial" w:cs="Arial"/>
          <w:sz w:val="22"/>
          <w:szCs w:val="22"/>
        </w:rPr>
      </w:pPr>
    </w:p>
    <w:p w:rsidR="004F7B5E" w:rsidRDefault="00184603" w:rsidP="004F7B5E">
      <w:pPr>
        <w:tabs>
          <w:tab w:val="left" w:pos="708"/>
          <w:tab w:val="left" w:pos="1416"/>
          <w:tab w:val="left" w:pos="2124"/>
          <w:tab w:val="left" w:pos="3161"/>
        </w:tabs>
        <w:spacing w:line="360" w:lineRule="auto"/>
        <w:ind w:left="720"/>
        <w:jc w:val="both"/>
        <w:rPr>
          <w:rFonts w:ascii="Arial" w:hAnsi="Arial" w:cs="Arial"/>
          <w:sz w:val="22"/>
          <w:szCs w:val="22"/>
        </w:rPr>
      </w:pPr>
      <w:r>
        <w:rPr>
          <w:rFonts w:ascii="Arial" w:hAnsi="Arial" w:cs="Arial"/>
          <w:sz w:val="22"/>
          <w:szCs w:val="22"/>
        </w:rPr>
        <w:t>Se realizó un aná</w:t>
      </w:r>
      <w:r w:rsidR="009D6C8B">
        <w:rPr>
          <w:rFonts w:ascii="Arial" w:hAnsi="Arial" w:cs="Arial"/>
          <w:sz w:val="22"/>
          <w:szCs w:val="22"/>
        </w:rPr>
        <w:t xml:space="preserve">lisis </w:t>
      </w:r>
      <w:r>
        <w:rPr>
          <w:rFonts w:ascii="Arial" w:hAnsi="Arial" w:cs="Arial"/>
          <w:sz w:val="22"/>
          <w:szCs w:val="22"/>
        </w:rPr>
        <w:t>por parte del profesor de matemá</w:t>
      </w:r>
      <w:r w:rsidR="009D6C8B">
        <w:rPr>
          <w:rFonts w:ascii="Arial" w:hAnsi="Arial" w:cs="Arial"/>
          <w:sz w:val="22"/>
          <w:szCs w:val="22"/>
        </w:rPr>
        <w:t>ticas junto con los programadores par</w:t>
      </w:r>
      <w:r>
        <w:rPr>
          <w:rFonts w:ascii="Arial" w:hAnsi="Arial" w:cs="Arial"/>
          <w:sz w:val="22"/>
          <w:szCs w:val="22"/>
        </w:rPr>
        <w:t>a poder representar de forma grá</w:t>
      </w:r>
      <w:r w:rsidR="009D6C8B">
        <w:rPr>
          <w:rFonts w:ascii="Arial" w:hAnsi="Arial" w:cs="Arial"/>
          <w:sz w:val="22"/>
          <w:szCs w:val="22"/>
        </w:rPr>
        <w:t>fica todos los temas que pudieran explicarse mej</w:t>
      </w:r>
      <w:r>
        <w:rPr>
          <w:rFonts w:ascii="Arial" w:hAnsi="Arial" w:cs="Arial"/>
          <w:sz w:val="22"/>
          <w:szCs w:val="22"/>
        </w:rPr>
        <w:t>or con ayuda de animaciones, imágenes, u otras aplicaciones para todos los</w:t>
      </w:r>
      <w:r w:rsidR="00474313">
        <w:rPr>
          <w:rFonts w:ascii="Arial" w:hAnsi="Arial" w:cs="Arial"/>
          <w:sz w:val="22"/>
          <w:szCs w:val="22"/>
        </w:rPr>
        <w:t xml:space="preserve"> tema</w:t>
      </w:r>
      <w:r>
        <w:rPr>
          <w:rFonts w:ascii="Arial" w:hAnsi="Arial" w:cs="Arial"/>
          <w:sz w:val="22"/>
          <w:szCs w:val="22"/>
        </w:rPr>
        <w:t>s</w:t>
      </w:r>
      <w:r w:rsidR="004F7B5E">
        <w:rPr>
          <w:rFonts w:ascii="Arial" w:hAnsi="Arial" w:cs="Arial"/>
          <w:sz w:val="22"/>
          <w:szCs w:val="22"/>
        </w:rPr>
        <w:t>.</w:t>
      </w:r>
    </w:p>
    <w:p w:rsidR="0048320C" w:rsidRPr="00237AA3" w:rsidRDefault="0048320C" w:rsidP="00D64F55">
      <w:pPr>
        <w:pStyle w:val="Prrafodelista"/>
        <w:spacing w:line="360" w:lineRule="auto"/>
        <w:jc w:val="both"/>
        <w:rPr>
          <w:rFonts w:ascii="Arial" w:hAnsi="Arial" w:cs="Arial"/>
          <w:sz w:val="22"/>
          <w:szCs w:val="22"/>
        </w:rPr>
      </w:pPr>
    </w:p>
    <w:p w:rsidR="0048320C" w:rsidRPr="00237AA3" w:rsidRDefault="0048320C" w:rsidP="00D64F55">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Pruebas y validación.</w:t>
      </w:r>
    </w:p>
    <w:p w:rsidR="00BF2FA0" w:rsidRPr="00237AA3" w:rsidRDefault="00BF2FA0"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E025B3" w:rsidRDefault="0043289A" w:rsidP="00E025B3">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 xml:space="preserve">Esta importante tarea </w:t>
      </w:r>
      <w:r w:rsidR="00E025B3">
        <w:rPr>
          <w:rFonts w:ascii="Arial" w:hAnsi="Arial" w:cs="Arial"/>
          <w:sz w:val="22"/>
          <w:szCs w:val="22"/>
        </w:rPr>
        <w:t>implica la operación o aplicación de</w:t>
      </w:r>
      <w:r>
        <w:rPr>
          <w:rFonts w:ascii="Arial" w:hAnsi="Arial" w:cs="Arial"/>
          <w:sz w:val="22"/>
          <w:szCs w:val="22"/>
        </w:rPr>
        <w:t xml:space="preserve"> </w:t>
      </w:r>
      <w:r w:rsidR="00E025B3">
        <w:rPr>
          <w:rFonts w:ascii="Arial" w:hAnsi="Arial" w:cs="Arial"/>
          <w:sz w:val="22"/>
          <w:szCs w:val="22"/>
        </w:rPr>
        <w:t>l</w:t>
      </w:r>
      <w:r>
        <w:rPr>
          <w:rFonts w:ascii="Arial" w:hAnsi="Arial" w:cs="Arial"/>
          <w:sz w:val="22"/>
          <w:szCs w:val="22"/>
        </w:rPr>
        <w:t>as validaciones</w:t>
      </w:r>
      <w:r w:rsidR="00E025B3">
        <w:rPr>
          <w:rFonts w:ascii="Arial" w:hAnsi="Arial" w:cs="Arial"/>
          <w:sz w:val="22"/>
          <w:szCs w:val="22"/>
        </w:rPr>
        <w:t xml:space="preserve"> a travé</w:t>
      </w:r>
      <w:r>
        <w:rPr>
          <w:rFonts w:ascii="Arial" w:hAnsi="Arial" w:cs="Arial"/>
          <w:sz w:val="22"/>
          <w:szCs w:val="22"/>
        </w:rPr>
        <w:t>s de condiciones controladas y s</w:t>
      </w:r>
      <w:r w:rsidR="00E025B3">
        <w:rPr>
          <w:rFonts w:ascii="Arial" w:hAnsi="Arial" w:cs="Arial"/>
          <w:sz w:val="22"/>
          <w:szCs w:val="22"/>
        </w:rPr>
        <w:t>e consigue la evaluación de la información. Las condiciones controladas deberán de inclu</w:t>
      </w:r>
      <w:r>
        <w:rPr>
          <w:rFonts w:ascii="Arial" w:hAnsi="Arial" w:cs="Arial"/>
          <w:sz w:val="22"/>
          <w:szCs w:val="22"/>
        </w:rPr>
        <w:t>ir tanto situaciones normales como anormales. E</w:t>
      </w:r>
      <w:r w:rsidR="00E025B3">
        <w:rPr>
          <w:rFonts w:ascii="Arial" w:hAnsi="Arial" w:cs="Arial"/>
          <w:sz w:val="22"/>
          <w:szCs w:val="22"/>
        </w:rPr>
        <w:t>l objetivo del sistema de pruebas es encontrar todos los err</w:t>
      </w:r>
      <w:r>
        <w:rPr>
          <w:rFonts w:ascii="Arial" w:hAnsi="Arial" w:cs="Arial"/>
          <w:sz w:val="22"/>
          <w:szCs w:val="22"/>
        </w:rPr>
        <w:t>or</w:t>
      </w:r>
      <w:r w:rsidR="00E025B3">
        <w:rPr>
          <w:rFonts w:ascii="Arial" w:hAnsi="Arial" w:cs="Arial"/>
          <w:sz w:val="22"/>
          <w:szCs w:val="22"/>
        </w:rPr>
        <w:t>es o los posibles errores para determinar situaciones en donde posiblemente puede pasar algo cuando realmente no debería de pasar y viceversa. Aunque en términos general</w:t>
      </w:r>
      <w:r>
        <w:rPr>
          <w:rFonts w:ascii="Arial" w:hAnsi="Arial" w:cs="Arial"/>
          <w:sz w:val="22"/>
          <w:szCs w:val="22"/>
        </w:rPr>
        <w:t>es</w:t>
      </w:r>
      <w:r w:rsidR="00E025B3">
        <w:rPr>
          <w:rFonts w:ascii="Arial" w:hAnsi="Arial" w:cs="Arial"/>
          <w:sz w:val="22"/>
          <w:szCs w:val="22"/>
        </w:rPr>
        <w:t xml:space="preserve"> para este tema de pruebas está orientado a detectar errores en el sistema. Existen métodos para la detección de errores y poder hacer pruebas que ayuden a realizar un mejor proceso de trabajo, pero siempre depende del tipo de proyecto en el que se debe aplic</w:t>
      </w:r>
      <w:r>
        <w:rPr>
          <w:rFonts w:ascii="Arial" w:hAnsi="Arial" w:cs="Arial"/>
          <w:sz w:val="22"/>
          <w:szCs w:val="22"/>
        </w:rPr>
        <w:t>ar dicha herramienta tales como:</w:t>
      </w:r>
      <w:r w:rsidR="00E025B3">
        <w:rPr>
          <w:rFonts w:ascii="Arial" w:hAnsi="Arial" w:cs="Arial"/>
          <w:sz w:val="22"/>
          <w:szCs w:val="22"/>
        </w:rPr>
        <w:t xml:space="preserve"> </w:t>
      </w:r>
      <w:r>
        <w:rPr>
          <w:rFonts w:ascii="Arial" w:hAnsi="Arial" w:cs="Arial"/>
          <w:sz w:val="22"/>
          <w:szCs w:val="22"/>
        </w:rPr>
        <w:t>p</w:t>
      </w:r>
      <w:r w:rsidR="00E025B3">
        <w:rPr>
          <w:rFonts w:ascii="Arial" w:hAnsi="Arial" w:cs="Arial"/>
          <w:sz w:val="22"/>
          <w:szCs w:val="22"/>
        </w:rPr>
        <w:t>ruebas de caja negra, pruebas de caja blanca, pruebas de integración, pruebas del sistema, pruebas de contenido, pruebas de funcionabilidad, pruebas de usabilidad</w:t>
      </w:r>
      <w:r>
        <w:rPr>
          <w:rFonts w:ascii="Arial" w:hAnsi="Arial" w:cs="Arial"/>
          <w:sz w:val="22"/>
          <w:szCs w:val="22"/>
        </w:rPr>
        <w:t>,</w:t>
      </w:r>
      <w:r w:rsidR="00E025B3">
        <w:rPr>
          <w:rFonts w:ascii="Arial" w:hAnsi="Arial" w:cs="Arial"/>
          <w:sz w:val="22"/>
          <w:szCs w:val="22"/>
        </w:rPr>
        <w:t xml:space="preserve"> entre otras.</w:t>
      </w:r>
    </w:p>
    <w:p w:rsidR="007F0FFF" w:rsidRPr="00E025B3" w:rsidRDefault="00E025B3" w:rsidP="00E025B3">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La validac</w:t>
      </w:r>
      <w:r w:rsidR="0043289A">
        <w:rPr>
          <w:rFonts w:ascii="Arial" w:hAnsi="Arial" w:cs="Arial"/>
          <w:sz w:val="22"/>
          <w:szCs w:val="22"/>
        </w:rPr>
        <w:t>ión es que todo lo que se planteó</w:t>
      </w:r>
      <w:r>
        <w:rPr>
          <w:rFonts w:ascii="Arial" w:hAnsi="Arial" w:cs="Arial"/>
          <w:sz w:val="22"/>
          <w:szCs w:val="22"/>
        </w:rPr>
        <w:t xml:space="preserve"> </w:t>
      </w:r>
      <w:r w:rsidR="00184603">
        <w:rPr>
          <w:rFonts w:ascii="Arial" w:hAnsi="Arial" w:cs="Arial"/>
          <w:sz w:val="22"/>
          <w:szCs w:val="22"/>
        </w:rPr>
        <w:t xml:space="preserve">y </w:t>
      </w:r>
      <w:r>
        <w:rPr>
          <w:rFonts w:ascii="Arial" w:hAnsi="Arial" w:cs="Arial"/>
          <w:sz w:val="22"/>
          <w:szCs w:val="22"/>
        </w:rPr>
        <w:t>se corrobore que está funcionando correctamente como se indicó desde el inicio.</w:t>
      </w:r>
    </w:p>
    <w:p w:rsidR="00E025B3" w:rsidRPr="00237AA3" w:rsidRDefault="00E025B3"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777778" w:rsidRDefault="0048320C" w:rsidP="00777778">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 xml:space="preserve">Pruebas de usabilidad. </w:t>
      </w:r>
    </w:p>
    <w:p w:rsidR="00E025B3" w:rsidRPr="00C442A8" w:rsidRDefault="00777778" w:rsidP="005A036A">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 xml:space="preserve">La meta </w:t>
      </w:r>
      <w:r w:rsidR="004C279A">
        <w:rPr>
          <w:rFonts w:ascii="Arial" w:hAnsi="Arial" w:cs="Arial"/>
          <w:sz w:val="22"/>
          <w:szCs w:val="22"/>
        </w:rPr>
        <w:t>de las pruebas</w:t>
      </w:r>
      <w:r>
        <w:rPr>
          <w:rFonts w:ascii="Arial" w:hAnsi="Arial" w:cs="Arial"/>
          <w:sz w:val="22"/>
          <w:szCs w:val="22"/>
        </w:rPr>
        <w:t xml:space="preserve"> de usabilidad es identificar y corregir </w:t>
      </w:r>
      <w:r w:rsidR="004C279A">
        <w:rPr>
          <w:rFonts w:ascii="Arial" w:hAnsi="Arial" w:cs="Arial"/>
          <w:sz w:val="22"/>
          <w:szCs w:val="22"/>
        </w:rPr>
        <w:t>las deficiencias de uso</w:t>
      </w:r>
      <w:r>
        <w:rPr>
          <w:rFonts w:ascii="Arial" w:hAnsi="Arial" w:cs="Arial"/>
          <w:sz w:val="22"/>
          <w:szCs w:val="22"/>
        </w:rPr>
        <w:t xml:space="preserve">. Se intenta asegurar que la aplicación sea fácil de aprender y de usar para que tenga un uso satisfactorio y tenga productividad </w:t>
      </w:r>
      <w:r w:rsidR="004C279A">
        <w:rPr>
          <w:rFonts w:ascii="Arial" w:hAnsi="Arial" w:cs="Arial"/>
          <w:sz w:val="22"/>
          <w:szCs w:val="22"/>
        </w:rPr>
        <w:t>cumpliendo</w:t>
      </w:r>
      <w:r>
        <w:rPr>
          <w:rFonts w:ascii="Arial" w:hAnsi="Arial" w:cs="Arial"/>
          <w:sz w:val="22"/>
          <w:szCs w:val="22"/>
        </w:rPr>
        <w:t xml:space="preserve"> todas las tareas para la cual fue diseñado el sistema.</w:t>
      </w:r>
      <w:r w:rsidR="003D79EA">
        <w:rPr>
          <w:rFonts w:ascii="Arial" w:hAnsi="Arial" w:cs="Arial"/>
          <w:sz w:val="22"/>
          <w:szCs w:val="22"/>
        </w:rPr>
        <w:t xml:space="preserve"> Existen métodos y</w:t>
      </w:r>
      <w:r w:rsidR="004C279A">
        <w:rPr>
          <w:rFonts w:ascii="Arial" w:hAnsi="Arial" w:cs="Arial"/>
          <w:sz w:val="22"/>
          <w:szCs w:val="22"/>
        </w:rPr>
        <w:t xml:space="preserve"> modelos, e</w:t>
      </w:r>
      <w:r w:rsidR="003D79EA">
        <w:rPr>
          <w:rFonts w:ascii="Arial" w:hAnsi="Arial" w:cs="Arial"/>
          <w:sz w:val="22"/>
          <w:szCs w:val="22"/>
        </w:rPr>
        <w:t>ntre otros,</w:t>
      </w:r>
      <w:r w:rsidR="004C279A">
        <w:rPr>
          <w:rFonts w:ascii="Arial" w:hAnsi="Arial" w:cs="Arial"/>
          <w:sz w:val="22"/>
          <w:szCs w:val="22"/>
        </w:rPr>
        <w:t xml:space="preserve"> que se ejecutan en distintos periodos del proyecto para ir midiendo las métricas de funcionabilidad, donde las más importantes son: pruebas de exploración, prueba de evaluación, prueba de validación y prueba de comparación. La finalidad de estas 4 pruebas; es analizar la facilidad que deberá tener el usuario al realizar sus tareas cuando este interactuando con el sistema. Durante el desarrollo de las pruebas se </w:t>
      </w:r>
      <w:r w:rsidR="005A036A">
        <w:rPr>
          <w:rFonts w:ascii="Arial" w:hAnsi="Arial" w:cs="Arial"/>
          <w:sz w:val="22"/>
          <w:szCs w:val="22"/>
        </w:rPr>
        <w:t>p</w:t>
      </w:r>
      <w:r w:rsidR="004C279A">
        <w:rPr>
          <w:rFonts w:ascii="Arial" w:hAnsi="Arial" w:cs="Arial"/>
          <w:sz w:val="22"/>
          <w:szCs w:val="22"/>
        </w:rPr>
        <w:t>udo verificar que el uso de la interfaz es intuitivo</w:t>
      </w:r>
      <w:r w:rsidR="005A036A">
        <w:rPr>
          <w:rFonts w:ascii="Arial" w:hAnsi="Arial" w:cs="Arial"/>
          <w:sz w:val="22"/>
          <w:szCs w:val="22"/>
        </w:rPr>
        <w:t xml:space="preserve"> para el usuario, esto es porque los usuarios sin ninguna prueba previa hicieron el  uso de consultas o botones, cuestiones que no les fueron explicadas ni que </w:t>
      </w:r>
      <w:r w:rsidR="003D79EA">
        <w:rPr>
          <w:rFonts w:ascii="Arial" w:hAnsi="Arial" w:cs="Arial"/>
          <w:sz w:val="22"/>
          <w:szCs w:val="22"/>
        </w:rPr>
        <w:t>es necesario exponer</w:t>
      </w:r>
      <w:r w:rsidR="005A036A">
        <w:rPr>
          <w:rFonts w:ascii="Arial" w:hAnsi="Arial" w:cs="Arial"/>
          <w:sz w:val="22"/>
          <w:szCs w:val="22"/>
        </w:rPr>
        <w:t xml:space="preserve">, la finalidad de todo esto es que el usuario en el momento que quiera presionar un botón, este realice la tarea sin ningún problema. Es por ello la importancia de las pruebas de usabilidad, </w:t>
      </w:r>
      <w:r w:rsidR="003D79EA">
        <w:rPr>
          <w:rFonts w:ascii="Arial" w:hAnsi="Arial" w:cs="Arial"/>
          <w:sz w:val="22"/>
          <w:szCs w:val="22"/>
        </w:rPr>
        <w:t>ya que si se encuentran</w:t>
      </w:r>
      <w:r w:rsidR="005A036A">
        <w:rPr>
          <w:rFonts w:ascii="Arial" w:hAnsi="Arial" w:cs="Arial"/>
          <w:sz w:val="22"/>
          <w:szCs w:val="22"/>
        </w:rPr>
        <w:t xml:space="preserve"> irregularidades</w:t>
      </w:r>
      <w:r w:rsidR="003D79EA">
        <w:rPr>
          <w:rFonts w:ascii="Arial" w:hAnsi="Arial" w:cs="Arial"/>
          <w:sz w:val="22"/>
          <w:szCs w:val="22"/>
        </w:rPr>
        <w:t>, éstas</w:t>
      </w:r>
      <w:r w:rsidR="005A036A">
        <w:rPr>
          <w:rFonts w:ascii="Arial" w:hAnsi="Arial" w:cs="Arial"/>
          <w:sz w:val="22"/>
          <w:szCs w:val="22"/>
        </w:rPr>
        <w:t xml:space="preserve"> se deberán de corregir, y </w:t>
      </w:r>
      <w:r w:rsidR="00931C67">
        <w:rPr>
          <w:rFonts w:ascii="Arial" w:hAnsi="Arial" w:cs="Arial"/>
          <w:sz w:val="22"/>
          <w:szCs w:val="22"/>
        </w:rPr>
        <w:t>así</w:t>
      </w:r>
      <w:r w:rsidR="005A036A">
        <w:rPr>
          <w:rFonts w:ascii="Arial" w:hAnsi="Arial" w:cs="Arial"/>
          <w:sz w:val="22"/>
          <w:szCs w:val="22"/>
        </w:rPr>
        <w:t xml:space="preserve"> </w:t>
      </w:r>
      <w:r w:rsidR="005A036A">
        <w:rPr>
          <w:rFonts w:ascii="Arial" w:hAnsi="Arial" w:cs="Arial"/>
          <w:sz w:val="22"/>
          <w:szCs w:val="22"/>
        </w:rPr>
        <w:lastRenderedPageBreak/>
        <w:t>mismo mejorar algunas cosas en el trascurso del desarrollo del sistema para que el usuario tenga una mejor experiencia con el sistema.</w:t>
      </w:r>
    </w:p>
    <w:p w:rsidR="00CC3E37" w:rsidRPr="00237AA3" w:rsidRDefault="00CC3E37" w:rsidP="00D64F55">
      <w:pPr>
        <w:pStyle w:val="Prrafodelista"/>
        <w:spacing w:line="360" w:lineRule="auto"/>
        <w:jc w:val="both"/>
        <w:rPr>
          <w:rFonts w:ascii="Arial" w:hAnsi="Arial" w:cs="Arial"/>
          <w:sz w:val="22"/>
          <w:szCs w:val="22"/>
        </w:rPr>
      </w:pPr>
    </w:p>
    <w:p w:rsidR="0048320C" w:rsidRPr="00237AA3" w:rsidRDefault="0048320C" w:rsidP="00D64F55">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 xml:space="preserve">Implementación del sistema. </w:t>
      </w:r>
    </w:p>
    <w:p w:rsidR="00AA4A4A" w:rsidRPr="00237AA3" w:rsidRDefault="00AA4A4A"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AA5141" w:rsidRDefault="00AA5141" w:rsidP="00AA5141">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 xml:space="preserve">La finalidad de este punto es poner en marcha absolutamente todo lo que se realizó para la plataforma y someterlo a un proceso de evaluación junto con el administrador; en dicha presentación el cliente deberá estar presente para la verificación para su debida validez de todos los requerimientos que se establecieron desde el inicio del proyecto y que todos los requerimientos se estén funcionando correctamente. </w:t>
      </w:r>
    </w:p>
    <w:p w:rsidR="00AA5141" w:rsidRPr="0053438A" w:rsidRDefault="00AA5141" w:rsidP="00AA5141">
      <w:pPr>
        <w:pStyle w:val="Prrafodelista"/>
        <w:tabs>
          <w:tab w:val="left" w:pos="708"/>
          <w:tab w:val="left" w:pos="1416"/>
          <w:tab w:val="left" w:pos="2124"/>
          <w:tab w:val="left" w:pos="3161"/>
        </w:tabs>
        <w:spacing w:line="360" w:lineRule="auto"/>
        <w:jc w:val="both"/>
        <w:rPr>
          <w:rFonts w:ascii="Arial" w:hAnsi="Arial" w:cs="Arial"/>
          <w:sz w:val="22"/>
          <w:szCs w:val="22"/>
        </w:rPr>
      </w:pPr>
      <w:r>
        <w:rPr>
          <w:rFonts w:ascii="Arial" w:hAnsi="Arial" w:cs="Arial"/>
          <w:sz w:val="22"/>
          <w:szCs w:val="22"/>
        </w:rPr>
        <w:t>También es importante hacerle saber al administrador los manuales de usuario y el manual técnico.</w:t>
      </w:r>
    </w:p>
    <w:p w:rsidR="00CB1A65" w:rsidRPr="00237AA3" w:rsidRDefault="00CB1A65" w:rsidP="00D64F55">
      <w:pPr>
        <w:pStyle w:val="Prrafodelista"/>
        <w:tabs>
          <w:tab w:val="left" w:pos="708"/>
          <w:tab w:val="left" w:pos="1416"/>
          <w:tab w:val="left" w:pos="2124"/>
          <w:tab w:val="left" w:pos="3161"/>
        </w:tabs>
        <w:spacing w:line="360" w:lineRule="auto"/>
        <w:jc w:val="both"/>
        <w:rPr>
          <w:rFonts w:ascii="Arial" w:hAnsi="Arial" w:cs="Arial"/>
          <w:sz w:val="22"/>
          <w:szCs w:val="22"/>
        </w:rPr>
      </w:pPr>
    </w:p>
    <w:p w:rsidR="0048320C" w:rsidRPr="00237AA3" w:rsidRDefault="0048320C" w:rsidP="00D64F55">
      <w:pPr>
        <w:pStyle w:val="Prrafodelista"/>
        <w:numPr>
          <w:ilvl w:val="0"/>
          <w:numId w:val="7"/>
        </w:numPr>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 xml:space="preserve">Mantenimiento </w:t>
      </w:r>
      <w:r w:rsidR="00CB1A65" w:rsidRPr="00237AA3">
        <w:rPr>
          <w:rFonts w:ascii="Arial" w:hAnsi="Arial" w:cs="Arial"/>
          <w:sz w:val="22"/>
          <w:szCs w:val="22"/>
        </w:rPr>
        <w:t xml:space="preserve">y monitoreo. Soporte técnico. </w:t>
      </w:r>
    </w:p>
    <w:p w:rsidR="00653535" w:rsidRPr="00237AA3" w:rsidRDefault="00653535" w:rsidP="00D64F55">
      <w:pPr>
        <w:pStyle w:val="Prrafodelista"/>
        <w:spacing w:line="360" w:lineRule="auto"/>
        <w:jc w:val="both"/>
        <w:rPr>
          <w:rFonts w:ascii="Arial" w:hAnsi="Arial" w:cs="Arial"/>
          <w:sz w:val="22"/>
          <w:szCs w:val="22"/>
        </w:rPr>
      </w:pPr>
    </w:p>
    <w:p w:rsidR="00AA5141" w:rsidRPr="001A63EC" w:rsidRDefault="00AA5141" w:rsidP="00AA5141">
      <w:pPr>
        <w:pStyle w:val="Prrafodelista"/>
        <w:tabs>
          <w:tab w:val="left" w:pos="708"/>
          <w:tab w:val="left" w:pos="1416"/>
          <w:tab w:val="left" w:pos="2124"/>
          <w:tab w:val="left" w:pos="3161"/>
        </w:tabs>
        <w:spacing w:line="360" w:lineRule="auto"/>
        <w:jc w:val="both"/>
        <w:rPr>
          <w:rFonts w:ascii="Arial" w:hAnsi="Arial" w:cs="Arial"/>
          <w:sz w:val="22"/>
          <w:szCs w:val="22"/>
        </w:rPr>
      </w:pPr>
      <w:r w:rsidRPr="00237AA3">
        <w:rPr>
          <w:rFonts w:ascii="Arial" w:hAnsi="Arial" w:cs="Arial"/>
          <w:sz w:val="22"/>
          <w:szCs w:val="22"/>
        </w:rPr>
        <w:t xml:space="preserve">Se </w:t>
      </w:r>
      <w:r>
        <w:rPr>
          <w:rFonts w:ascii="Arial" w:hAnsi="Arial" w:cs="Arial"/>
          <w:sz w:val="22"/>
          <w:szCs w:val="22"/>
        </w:rPr>
        <w:t>entiende</w:t>
      </w:r>
      <w:r w:rsidRPr="00237AA3">
        <w:rPr>
          <w:rFonts w:ascii="Arial" w:hAnsi="Arial" w:cs="Arial"/>
          <w:sz w:val="22"/>
          <w:szCs w:val="22"/>
        </w:rPr>
        <w:t xml:space="preserve"> que dependiendo </w:t>
      </w:r>
      <w:r>
        <w:rPr>
          <w:rFonts w:ascii="Arial" w:hAnsi="Arial" w:cs="Arial"/>
          <w:sz w:val="22"/>
          <w:szCs w:val="22"/>
        </w:rPr>
        <w:t>d</w:t>
      </w:r>
      <w:r w:rsidRPr="00237AA3">
        <w:rPr>
          <w:rFonts w:ascii="Arial" w:hAnsi="Arial" w:cs="Arial"/>
          <w:sz w:val="22"/>
          <w:szCs w:val="22"/>
        </w:rPr>
        <w:t xml:space="preserve">el tipo de uso de la plataforma </w:t>
      </w:r>
      <w:r w:rsidR="0043289A">
        <w:rPr>
          <w:rFonts w:ascii="Arial" w:hAnsi="Arial" w:cs="Arial"/>
          <w:sz w:val="22"/>
          <w:szCs w:val="22"/>
        </w:rPr>
        <w:t xml:space="preserve">se </w:t>
      </w:r>
      <w:r w:rsidRPr="00237AA3">
        <w:rPr>
          <w:rFonts w:ascii="Arial" w:hAnsi="Arial" w:cs="Arial"/>
          <w:sz w:val="22"/>
          <w:szCs w:val="22"/>
        </w:rPr>
        <w:t xml:space="preserve">ocupara dicho soporte o monitoreo, es decir, después de </w:t>
      </w:r>
      <w:r>
        <w:rPr>
          <w:rFonts w:ascii="Arial" w:hAnsi="Arial" w:cs="Arial"/>
          <w:sz w:val="22"/>
          <w:szCs w:val="22"/>
        </w:rPr>
        <w:t>terminar</w:t>
      </w:r>
      <w:r w:rsidRPr="00237AA3">
        <w:rPr>
          <w:rFonts w:ascii="Arial" w:hAnsi="Arial" w:cs="Arial"/>
          <w:sz w:val="22"/>
          <w:szCs w:val="22"/>
        </w:rPr>
        <w:t xml:space="preserve"> la plataforma siempre </w:t>
      </w:r>
      <w:r>
        <w:rPr>
          <w:rFonts w:ascii="Arial" w:hAnsi="Arial" w:cs="Arial"/>
          <w:sz w:val="22"/>
          <w:szCs w:val="22"/>
        </w:rPr>
        <w:t>se consideraran cambios</w:t>
      </w:r>
      <w:r w:rsidRPr="00237AA3">
        <w:rPr>
          <w:rFonts w:ascii="Arial" w:hAnsi="Arial" w:cs="Arial"/>
          <w:sz w:val="22"/>
          <w:szCs w:val="22"/>
        </w:rPr>
        <w:t xml:space="preserve"> por el </w:t>
      </w:r>
      <w:r>
        <w:rPr>
          <w:rFonts w:ascii="Arial" w:hAnsi="Arial" w:cs="Arial"/>
          <w:sz w:val="22"/>
          <w:szCs w:val="22"/>
        </w:rPr>
        <w:t>administrador</w:t>
      </w:r>
      <w:r w:rsidRPr="00237AA3">
        <w:rPr>
          <w:rFonts w:ascii="Arial" w:hAnsi="Arial" w:cs="Arial"/>
          <w:sz w:val="22"/>
          <w:szCs w:val="22"/>
        </w:rPr>
        <w:t xml:space="preserve"> y ese es el proceso más largo</w:t>
      </w:r>
      <w:r>
        <w:rPr>
          <w:rFonts w:ascii="Arial" w:hAnsi="Arial" w:cs="Arial"/>
          <w:sz w:val="22"/>
          <w:szCs w:val="22"/>
        </w:rPr>
        <w:t xml:space="preserve"> que pueda tener una página o sistema</w:t>
      </w:r>
      <w:r w:rsidRPr="00237AA3">
        <w:rPr>
          <w:rFonts w:ascii="Arial" w:hAnsi="Arial" w:cs="Arial"/>
          <w:sz w:val="22"/>
          <w:szCs w:val="22"/>
        </w:rPr>
        <w:t xml:space="preserve">. Puede que hasta que se cambie todo </w:t>
      </w:r>
      <w:r>
        <w:rPr>
          <w:rFonts w:ascii="Arial" w:hAnsi="Arial" w:cs="Arial"/>
          <w:sz w:val="22"/>
          <w:szCs w:val="22"/>
        </w:rPr>
        <w:t>la página</w:t>
      </w:r>
      <w:r w:rsidRPr="00237AA3">
        <w:rPr>
          <w:rFonts w:ascii="Arial" w:hAnsi="Arial" w:cs="Arial"/>
          <w:sz w:val="22"/>
          <w:szCs w:val="22"/>
        </w:rPr>
        <w:t xml:space="preserve"> si el </w:t>
      </w:r>
      <w:r>
        <w:rPr>
          <w:rFonts w:ascii="Arial" w:hAnsi="Arial" w:cs="Arial"/>
          <w:sz w:val="22"/>
          <w:szCs w:val="22"/>
        </w:rPr>
        <w:t>administrador</w:t>
      </w:r>
      <w:r w:rsidRPr="00237AA3">
        <w:rPr>
          <w:rFonts w:ascii="Arial" w:hAnsi="Arial" w:cs="Arial"/>
          <w:sz w:val="22"/>
          <w:szCs w:val="22"/>
        </w:rPr>
        <w:t xml:space="preserve"> lo desea, o puede </w:t>
      </w:r>
      <w:r>
        <w:rPr>
          <w:rFonts w:ascii="Arial" w:hAnsi="Arial" w:cs="Arial"/>
          <w:sz w:val="22"/>
          <w:szCs w:val="22"/>
        </w:rPr>
        <w:t xml:space="preserve">solo </w:t>
      </w:r>
      <w:r w:rsidRPr="00237AA3">
        <w:rPr>
          <w:rFonts w:ascii="Arial" w:hAnsi="Arial" w:cs="Arial"/>
          <w:sz w:val="22"/>
          <w:szCs w:val="22"/>
        </w:rPr>
        <w:t xml:space="preserve">pedir un </w:t>
      </w:r>
      <w:r>
        <w:rPr>
          <w:rFonts w:ascii="Arial" w:hAnsi="Arial" w:cs="Arial"/>
          <w:sz w:val="22"/>
          <w:szCs w:val="22"/>
        </w:rPr>
        <w:t>simple cambio.</w:t>
      </w:r>
      <w:r w:rsidRPr="00237AA3">
        <w:rPr>
          <w:rFonts w:ascii="Arial" w:hAnsi="Arial" w:cs="Arial"/>
          <w:sz w:val="22"/>
          <w:szCs w:val="22"/>
        </w:rPr>
        <w:t xml:space="preserve"> </w:t>
      </w:r>
      <w:r>
        <w:rPr>
          <w:rFonts w:ascii="Arial" w:hAnsi="Arial" w:cs="Arial"/>
          <w:sz w:val="22"/>
          <w:szCs w:val="22"/>
        </w:rPr>
        <w:t>L</w:t>
      </w:r>
      <w:r w:rsidRPr="00237AA3">
        <w:rPr>
          <w:rFonts w:ascii="Arial" w:hAnsi="Arial" w:cs="Arial"/>
          <w:sz w:val="22"/>
          <w:szCs w:val="22"/>
        </w:rPr>
        <w:t xml:space="preserve">o que necesitamos saber es que el cliente </w:t>
      </w:r>
      <w:r>
        <w:rPr>
          <w:rFonts w:ascii="Arial" w:hAnsi="Arial" w:cs="Arial"/>
          <w:sz w:val="22"/>
          <w:szCs w:val="22"/>
        </w:rPr>
        <w:t xml:space="preserve">siempre podría pedir </w:t>
      </w:r>
      <w:r w:rsidRPr="00237AA3">
        <w:rPr>
          <w:rFonts w:ascii="Arial" w:hAnsi="Arial" w:cs="Arial"/>
          <w:sz w:val="22"/>
          <w:szCs w:val="22"/>
        </w:rPr>
        <w:t xml:space="preserve">algún cambio y </w:t>
      </w:r>
      <w:r>
        <w:rPr>
          <w:rFonts w:ascii="Arial" w:hAnsi="Arial" w:cs="Arial"/>
          <w:sz w:val="22"/>
          <w:szCs w:val="22"/>
        </w:rPr>
        <w:t>es algo qu</w:t>
      </w:r>
      <w:r w:rsidRPr="00237AA3">
        <w:rPr>
          <w:rFonts w:ascii="Arial" w:hAnsi="Arial" w:cs="Arial"/>
          <w:sz w:val="22"/>
          <w:szCs w:val="22"/>
        </w:rPr>
        <w:t>e</w:t>
      </w:r>
      <w:r>
        <w:rPr>
          <w:rFonts w:ascii="Arial" w:hAnsi="Arial" w:cs="Arial"/>
          <w:sz w:val="22"/>
          <w:szCs w:val="22"/>
        </w:rPr>
        <w:t xml:space="preserve"> se</w:t>
      </w:r>
      <w:r w:rsidRPr="00237AA3">
        <w:rPr>
          <w:rFonts w:ascii="Arial" w:hAnsi="Arial" w:cs="Arial"/>
          <w:sz w:val="22"/>
          <w:szCs w:val="22"/>
        </w:rPr>
        <w:t xml:space="preserve"> tendrá que hacer.</w:t>
      </w:r>
    </w:p>
    <w:p w:rsidR="003A456F" w:rsidRDefault="003A456F" w:rsidP="00D64F55">
      <w:pPr>
        <w:tabs>
          <w:tab w:val="left" w:pos="708"/>
          <w:tab w:val="left" w:pos="1416"/>
          <w:tab w:val="left" w:pos="2124"/>
          <w:tab w:val="left" w:pos="3161"/>
        </w:tabs>
        <w:spacing w:line="360" w:lineRule="auto"/>
        <w:rPr>
          <w:rFonts w:ascii="Arial" w:hAnsi="Arial" w:cs="Arial"/>
          <w:sz w:val="16"/>
          <w:szCs w:val="16"/>
        </w:rPr>
      </w:pPr>
    </w:p>
    <w:p w:rsidR="0043289A" w:rsidRDefault="0048320C" w:rsidP="000B38E1">
      <w:pPr>
        <w:pStyle w:val="Ttulo2"/>
        <w:rPr>
          <w:rFonts w:ascii="Arial" w:hAnsi="Arial" w:cs="Arial"/>
          <w:i/>
          <w:color w:val="auto"/>
          <w:sz w:val="24"/>
          <w:szCs w:val="24"/>
        </w:rPr>
      </w:pPr>
      <w:bookmarkStart w:id="597" w:name="_Toc389243598"/>
      <w:r w:rsidRPr="00237AA3">
        <w:rPr>
          <w:rFonts w:ascii="Arial" w:hAnsi="Arial" w:cs="Arial"/>
          <w:i/>
          <w:color w:val="auto"/>
          <w:sz w:val="24"/>
          <w:szCs w:val="24"/>
        </w:rPr>
        <w:t>Instrumentos</w:t>
      </w:r>
      <w:bookmarkEnd w:id="597"/>
    </w:p>
    <w:p w:rsidR="003A456F" w:rsidRPr="00237AA3" w:rsidRDefault="0048320C" w:rsidP="000B38E1">
      <w:pPr>
        <w:pStyle w:val="Ttulo2"/>
        <w:rPr>
          <w:rFonts w:ascii="Arial" w:hAnsi="Arial" w:cs="Arial"/>
          <w:i/>
          <w:color w:val="auto"/>
          <w:sz w:val="24"/>
          <w:szCs w:val="24"/>
          <w:lang w:val="es-ES"/>
        </w:rPr>
      </w:pPr>
      <w:r w:rsidRPr="00237AA3">
        <w:rPr>
          <w:rFonts w:ascii="Arial" w:hAnsi="Arial" w:cs="Arial"/>
          <w:i/>
          <w:color w:val="auto"/>
          <w:sz w:val="24"/>
          <w:szCs w:val="24"/>
        </w:rPr>
        <w:tab/>
      </w:r>
    </w:p>
    <w:p w:rsidR="009800FB" w:rsidRPr="00237AA3" w:rsidRDefault="0043289A" w:rsidP="00C63B57">
      <w:pPr>
        <w:spacing w:after="160" w:line="360" w:lineRule="auto"/>
        <w:jc w:val="both"/>
        <w:rPr>
          <w:rFonts w:ascii="Arial" w:hAnsi="Arial" w:cs="Arial"/>
          <w:sz w:val="22"/>
          <w:szCs w:val="22"/>
          <w:lang w:val="es-ES"/>
        </w:rPr>
      </w:pPr>
      <w:r>
        <w:rPr>
          <w:rFonts w:ascii="Arial" w:hAnsi="Arial" w:cs="Arial"/>
          <w:sz w:val="22"/>
          <w:szCs w:val="22"/>
          <w:lang w:val="es-ES"/>
        </w:rPr>
        <w:t>Enseguida se listan y describen</w:t>
      </w:r>
      <w:r w:rsidR="00CB1A65" w:rsidRPr="00237AA3">
        <w:rPr>
          <w:rFonts w:ascii="Arial" w:hAnsi="Arial" w:cs="Arial"/>
          <w:sz w:val="22"/>
          <w:szCs w:val="22"/>
          <w:lang w:val="es-ES"/>
        </w:rPr>
        <w:t xml:space="preserve"> los instrumentos que se sugieren elaborar para el desarrollo de una plataforma de aprendizaje. </w:t>
      </w:r>
    </w:p>
    <w:p w:rsidR="0076334C" w:rsidRPr="00237AA3" w:rsidRDefault="0076334C" w:rsidP="0076334C">
      <w:pPr>
        <w:spacing w:after="160" w:line="360" w:lineRule="auto"/>
        <w:jc w:val="both"/>
        <w:rPr>
          <w:rFonts w:ascii="Arial" w:hAnsi="Arial" w:cs="Arial"/>
          <w:sz w:val="22"/>
          <w:szCs w:val="22"/>
          <w:lang w:val="es-ES"/>
        </w:rPr>
      </w:pPr>
    </w:p>
    <w:p w:rsidR="0076334C" w:rsidRPr="0073397B" w:rsidRDefault="0076334C" w:rsidP="0076334C">
      <w:pPr>
        <w:pStyle w:val="Prrafodelista"/>
        <w:numPr>
          <w:ilvl w:val="0"/>
          <w:numId w:val="12"/>
        </w:numPr>
        <w:spacing w:after="160" w:line="360" w:lineRule="auto"/>
        <w:jc w:val="both"/>
        <w:rPr>
          <w:rFonts w:ascii="Arial" w:hAnsi="Arial" w:cs="Arial"/>
          <w:b/>
          <w:sz w:val="22"/>
          <w:szCs w:val="22"/>
          <w:lang w:val="es-ES"/>
        </w:rPr>
      </w:pPr>
      <w:r w:rsidRPr="0073397B">
        <w:rPr>
          <w:rFonts w:ascii="Arial" w:hAnsi="Arial" w:cs="Arial"/>
          <w:b/>
          <w:sz w:val="22"/>
          <w:szCs w:val="22"/>
          <w:lang w:val="es-ES"/>
        </w:rPr>
        <w:t xml:space="preserve">Detección de necesidades de aprendizaje. </w:t>
      </w:r>
    </w:p>
    <w:p w:rsidR="0043289A" w:rsidRDefault="0076334C" w:rsidP="0076334C">
      <w:pPr>
        <w:pStyle w:val="Prrafodelista"/>
        <w:spacing w:after="160" w:line="360" w:lineRule="auto"/>
        <w:jc w:val="both"/>
        <w:rPr>
          <w:rFonts w:ascii="Arial" w:hAnsi="Arial" w:cs="Arial"/>
          <w:sz w:val="22"/>
          <w:szCs w:val="22"/>
          <w:lang w:val="es-ES"/>
        </w:rPr>
      </w:pPr>
      <w:r w:rsidRPr="00237AA3">
        <w:rPr>
          <w:rFonts w:ascii="Arial" w:hAnsi="Arial" w:cs="Arial"/>
          <w:sz w:val="22"/>
          <w:szCs w:val="22"/>
          <w:lang w:val="es-ES"/>
        </w:rPr>
        <w:t>Para ello se sugi</w:t>
      </w:r>
      <w:r w:rsidR="0043289A">
        <w:rPr>
          <w:rFonts w:ascii="Arial" w:hAnsi="Arial" w:cs="Arial"/>
          <w:sz w:val="22"/>
          <w:szCs w:val="22"/>
          <w:lang w:val="es-ES"/>
        </w:rPr>
        <w:t xml:space="preserve">ere el instrumento que conforma un cuestionario con 10 preguntas básicas. Entre ellas: </w:t>
      </w:r>
    </w:p>
    <w:p w:rsidR="0043289A" w:rsidRDefault="0043289A" w:rsidP="0043289A">
      <w:pPr>
        <w:pStyle w:val="Prrafodelista"/>
        <w:numPr>
          <w:ilvl w:val="0"/>
          <w:numId w:val="13"/>
        </w:numPr>
        <w:spacing w:after="160" w:line="360" w:lineRule="auto"/>
        <w:jc w:val="both"/>
        <w:rPr>
          <w:rFonts w:ascii="Arial" w:hAnsi="Arial" w:cs="Arial"/>
          <w:sz w:val="22"/>
          <w:szCs w:val="22"/>
          <w:lang w:val="es-ES"/>
        </w:rPr>
      </w:pPr>
      <w:r>
        <w:rPr>
          <w:rFonts w:ascii="Arial" w:hAnsi="Arial" w:cs="Arial"/>
          <w:sz w:val="22"/>
          <w:szCs w:val="22"/>
          <w:lang w:val="es-ES"/>
        </w:rPr>
        <w:t xml:space="preserve">¿cuál es el objetivo </w:t>
      </w:r>
      <w:r w:rsidR="00516E3A">
        <w:rPr>
          <w:rFonts w:ascii="Arial" w:hAnsi="Arial" w:cs="Arial"/>
          <w:sz w:val="22"/>
          <w:szCs w:val="22"/>
          <w:lang w:val="es-ES"/>
        </w:rPr>
        <w:t xml:space="preserve">educacional </w:t>
      </w:r>
      <w:r>
        <w:rPr>
          <w:rFonts w:ascii="Arial" w:hAnsi="Arial" w:cs="Arial"/>
          <w:sz w:val="22"/>
          <w:szCs w:val="22"/>
          <w:lang w:val="es-ES"/>
        </w:rPr>
        <w:t>de la plataforma?</w:t>
      </w:r>
    </w:p>
    <w:p w:rsidR="0043289A" w:rsidRDefault="0043289A" w:rsidP="0043289A">
      <w:pPr>
        <w:pStyle w:val="Prrafodelista"/>
        <w:numPr>
          <w:ilvl w:val="0"/>
          <w:numId w:val="13"/>
        </w:numPr>
        <w:spacing w:after="160" w:line="360" w:lineRule="auto"/>
        <w:jc w:val="both"/>
        <w:rPr>
          <w:rFonts w:ascii="Arial" w:hAnsi="Arial" w:cs="Arial"/>
          <w:sz w:val="22"/>
          <w:szCs w:val="22"/>
          <w:lang w:val="es-ES"/>
        </w:rPr>
      </w:pPr>
      <w:r>
        <w:rPr>
          <w:rFonts w:ascii="Arial" w:hAnsi="Arial" w:cs="Arial"/>
          <w:sz w:val="22"/>
          <w:szCs w:val="22"/>
          <w:lang w:val="es-ES"/>
        </w:rPr>
        <w:t>¿a quién va orientado?</w:t>
      </w:r>
    </w:p>
    <w:p w:rsidR="00026852" w:rsidRDefault="00026852" w:rsidP="00026852">
      <w:pPr>
        <w:pStyle w:val="Prrafodelista"/>
        <w:numPr>
          <w:ilvl w:val="0"/>
          <w:numId w:val="13"/>
        </w:numPr>
        <w:spacing w:after="160" w:line="360" w:lineRule="auto"/>
        <w:jc w:val="both"/>
        <w:rPr>
          <w:rFonts w:ascii="Arial" w:hAnsi="Arial" w:cs="Arial"/>
          <w:sz w:val="22"/>
          <w:szCs w:val="22"/>
          <w:lang w:val="es-ES"/>
        </w:rPr>
      </w:pPr>
      <w:r>
        <w:rPr>
          <w:rFonts w:ascii="Arial" w:hAnsi="Arial" w:cs="Arial"/>
          <w:sz w:val="22"/>
          <w:szCs w:val="22"/>
          <w:lang w:val="es-ES"/>
        </w:rPr>
        <w:t>¿quiénes son los beneficiados?</w:t>
      </w:r>
    </w:p>
    <w:p w:rsidR="0076334C" w:rsidRDefault="0043289A" w:rsidP="0043289A">
      <w:pPr>
        <w:pStyle w:val="Prrafodelista"/>
        <w:numPr>
          <w:ilvl w:val="0"/>
          <w:numId w:val="13"/>
        </w:numPr>
        <w:spacing w:after="160" w:line="360" w:lineRule="auto"/>
        <w:jc w:val="both"/>
        <w:rPr>
          <w:rFonts w:ascii="Arial" w:hAnsi="Arial" w:cs="Arial"/>
          <w:sz w:val="22"/>
          <w:szCs w:val="22"/>
          <w:lang w:val="es-ES"/>
        </w:rPr>
      </w:pPr>
      <w:r>
        <w:rPr>
          <w:rFonts w:ascii="Arial" w:hAnsi="Arial" w:cs="Arial"/>
          <w:sz w:val="22"/>
          <w:szCs w:val="22"/>
          <w:lang w:val="es-ES"/>
        </w:rPr>
        <w:t>¿</w:t>
      </w:r>
      <w:del w:id="598" w:author="Lanix_XP" w:date="2014-06-13T14:38:00Z">
        <w:r w:rsidR="0076334C" w:rsidDel="007572D4">
          <w:rPr>
            <w:rFonts w:ascii="Arial" w:hAnsi="Arial" w:cs="Arial"/>
            <w:sz w:val="22"/>
            <w:szCs w:val="22"/>
            <w:lang w:val="es-ES"/>
          </w:rPr>
          <w:delText xml:space="preserve"> </w:delText>
        </w:r>
      </w:del>
      <w:r w:rsidR="003C7A2B">
        <w:rPr>
          <w:rFonts w:ascii="Arial" w:hAnsi="Arial" w:cs="Arial"/>
          <w:sz w:val="22"/>
          <w:szCs w:val="22"/>
          <w:lang w:val="es-ES"/>
        </w:rPr>
        <w:t>que beneficios</w:t>
      </w:r>
      <w:r w:rsidR="00026852">
        <w:rPr>
          <w:rFonts w:ascii="Arial" w:hAnsi="Arial" w:cs="Arial"/>
          <w:sz w:val="22"/>
          <w:szCs w:val="22"/>
          <w:lang w:val="es-ES"/>
        </w:rPr>
        <w:t xml:space="preserve"> </w:t>
      </w:r>
      <w:r w:rsidR="003C7A2B">
        <w:rPr>
          <w:rFonts w:ascii="Arial" w:hAnsi="Arial" w:cs="Arial"/>
          <w:sz w:val="22"/>
          <w:szCs w:val="22"/>
          <w:lang w:val="es-ES"/>
        </w:rPr>
        <w:t xml:space="preserve">van a obtener </w:t>
      </w:r>
      <w:r w:rsidR="000A3464">
        <w:rPr>
          <w:rFonts w:ascii="Arial" w:hAnsi="Arial" w:cs="Arial"/>
          <w:sz w:val="22"/>
          <w:szCs w:val="22"/>
          <w:lang w:val="es-ES"/>
        </w:rPr>
        <w:t xml:space="preserve">los usuarios </w:t>
      </w:r>
      <w:r w:rsidR="003C7A2B">
        <w:rPr>
          <w:rFonts w:ascii="Arial" w:hAnsi="Arial" w:cs="Arial"/>
          <w:sz w:val="22"/>
          <w:szCs w:val="22"/>
          <w:lang w:val="es-ES"/>
        </w:rPr>
        <w:t>con la plataforma?</w:t>
      </w:r>
    </w:p>
    <w:p w:rsidR="0043289A" w:rsidRDefault="00026852" w:rsidP="0043289A">
      <w:pPr>
        <w:pStyle w:val="Prrafodelista"/>
        <w:numPr>
          <w:ilvl w:val="0"/>
          <w:numId w:val="13"/>
        </w:numPr>
        <w:spacing w:after="160" w:line="360" w:lineRule="auto"/>
        <w:jc w:val="both"/>
        <w:rPr>
          <w:rFonts w:ascii="Arial" w:hAnsi="Arial" w:cs="Arial"/>
          <w:sz w:val="22"/>
          <w:szCs w:val="22"/>
          <w:lang w:val="es-ES"/>
        </w:rPr>
      </w:pPr>
      <w:r>
        <w:rPr>
          <w:rFonts w:ascii="Arial" w:hAnsi="Arial" w:cs="Arial"/>
          <w:sz w:val="22"/>
          <w:szCs w:val="22"/>
          <w:lang w:val="es-ES"/>
        </w:rPr>
        <w:lastRenderedPageBreak/>
        <w:t>¿</w:t>
      </w:r>
      <w:del w:id="599" w:author="Lanix_XP" w:date="2014-06-13T14:38:00Z">
        <w:r w:rsidDel="007572D4">
          <w:rPr>
            <w:rFonts w:ascii="Arial" w:hAnsi="Arial" w:cs="Arial"/>
            <w:sz w:val="22"/>
            <w:szCs w:val="22"/>
            <w:lang w:val="es-ES"/>
          </w:rPr>
          <w:delText xml:space="preserve"> </w:delText>
        </w:r>
      </w:del>
      <w:r>
        <w:rPr>
          <w:rFonts w:ascii="Arial" w:hAnsi="Arial" w:cs="Arial"/>
          <w:sz w:val="22"/>
          <w:szCs w:val="22"/>
          <w:lang w:val="es-ES"/>
        </w:rPr>
        <w:t>tiene argumentos que comprueben la confiabilidad de la plataforma?</w:t>
      </w:r>
    </w:p>
    <w:p w:rsidR="0043289A" w:rsidRDefault="0043289A" w:rsidP="0043289A">
      <w:pPr>
        <w:pStyle w:val="Prrafodelista"/>
        <w:numPr>
          <w:ilvl w:val="0"/>
          <w:numId w:val="13"/>
        </w:numPr>
        <w:spacing w:after="160" w:line="360" w:lineRule="auto"/>
        <w:jc w:val="both"/>
        <w:rPr>
          <w:rFonts w:ascii="Arial" w:hAnsi="Arial" w:cs="Arial"/>
          <w:sz w:val="22"/>
          <w:szCs w:val="22"/>
          <w:lang w:val="es-ES"/>
        </w:rPr>
      </w:pPr>
      <w:r>
        <w:rPr>
          <w:rFonts w:ascii="Arial" w:hAnsi="Arial" w:cs="Arial"/>
          <w:sz w:val="22"/>
          <w:szCs w:val="22"/>
          <w:lang w:val="es-ES"/>
        </w:rPr>
        <w:t>¿</w:t>
      </w:r>
      <w:r w:rsidR="009D27A4">
        <w:rPr>
          <w:rFonts w:ascii="Arial" w:hAnsi="Arial" w:cs="Arial"/>
          <w:sz w:val="22"/>
          <w:szCs w:val="22"/>
          <w:lang w:val="es-ES"/>
        </w:rPr>
        <w:t>tiene periodos o continuidad de actualización para la mejora de metodologías con la plataforma?</w:t>
      </w:r>
    </w:p>
    <w:p w:rsidR="0043289A" w:rsidRDefault="0043289A" w:rsidP="0043289A">
      <w:pPr>
        <w:pStyle w:val="Prrafodelista"/>
        <w:numPr>
          <w:ilvl w:val="0"/>
          <w:numId w:val="13"/>
        </w:numPr>
        <w:spacing w:after="160" w:line="360" w:lineRule="auto"/>
        <w:jc w:val="both"/>
        <w:rPr>
          <w:rFonts w:ascii="Arial" w:hAnsi="Arial" w:cs="Arial"/>
          <w:sz w:val="22"/>
          <w:szCs w:val="22"/>
          <w:lang w:val="es-ES"/>
        </w:rPr>
      </w:pPr>
      <w:r>
        <w:rPr>
          <w:rFonts w:ascii="Arial" w:hAnsi="Arial" w:cs="Arial"/>
          <w:sz w:val="22"/>
          <w:szCs w:val="22"/>
          <w:lang w:val="es-ES"/>
        </w:rPr>
        <w:t>¿</w:t>
      </w:r>
      <w:r w:rsidR="00676751">
        <w:rPr>
          <w:rFonts w:ascii="Arial" w:hAnsi="Arial" w:cs="Arial"/>
          <w:sz w:val="22"/>
          <w:szCs w:val="22"/>
          <w:lang w:val="es-ES"/>
        </w:rPr>
        <w:t>tiene métodos para reforzar los temas?</w:t>
      </w:r>
    </w:p>
    <w:p w:rsidR="0043289A" w:rsidRDefault="0043289A" w:rsidP="0043289A">
      <w:pPr>
        <w:pStyle w:val="Prrafodelista"/>
        <w:numPr>
          <w:ilvl w:val="0"/>
          <w:numId w:val="13"/>
        </w:numPr>
        <w:spacing w:after="160" w:line="360" w:lineRule="auto"/>
        <w:jc w:val="both"/>
        <w:rPr>
          <w:rFonts w:ascii="Arial" w:hAnsi="Arial" w:cs="Arial"/>
          <w:sz w:val="22"/>
          <w:szCs w:val="22"/>
          <w:lang w:val="es-ES"/>
        </w:rPr>
      </w:pPr>
      <w:r>
        <w:rPr>
          <w:rFonts w:ascii="Arial" w:hAnsi="Arial" w:cs="Arial"/>
          <w:sz w:val="22"/>
          <w:szCs w:val="22"/>
          <w:lang w:val="es-ES"/>
        </w:rPr>
        <w:t>¿</w:t>
      </w:r>
      <w:r w:rsidR="00184603">
        <w:rPr>
          <w:rFonts w:ascii="Arial" w:hAnsi="Arial" w:cs="Arial"/>
          <w:sz w:val="22"/>
          <w:szCs w:val="22"/>
          <w:lang w:val="es-ES"/>
        </w:rPr>
        <w:t>está</w:t>
      </w:r>
      <w:r w:rsidR="00676751">
        <w:rPr>
          <w:rFonts w:ascii="Arial" w:hAnsi="Arial" w:cs="Arial"/>
          <w:sz w:val="22"/>
          <w:szCs w:val="22"/>
          <w:lang w:val="es-ES"/>
        </w:rPr>
        <w:t xml:space="preserve"> orientado a un aprendizaje informal?</w:t>
      </w:r>
    </w:p>
    <w:p w:rsidR="0043289A" w:rsidRPr="00E96B8F" w:rsidRDefault="0043289A" w:rsidP="00E96B8F">
      <w:pPr>
        <w:pStyle w:val="Prrafodelista"/>
        <w:numPr>
          <w:ilvl w:val="0"/>
          <w:numId w:val="13"/>
        </w:numPr>
        <w:spacing w:after="160" w:line="360" w:lineRule="auto"/>
        <w:jc w:val="both"/>
        <w:rPr>
          <w:rFonts w:ascii="Arial" w:hAnsi="Arial" w:cs="Arial"/>
          <w:sz w:val="22"/>
          <w:szCs w:val="22"/>
          <w:lang w:val="es-ES"/>
        </w:rPr>
      </w:pPr>
      <w:r>
        <w:rPr>
          <w:rFonts w:ascii="Arial" w:hAnsi="Arial" w:cs="Arial"/>
          <w:sz w:val="22"/>
          <w:szCs w:val="22"/>
          <w:lang w:val="es-ES"/>
        </w:rPr>
        <w:t>¿</w:t>
      </w:r>
      <w:r w:rsidR="00E96B8F">
        <w:rPr>
          <w:rFonts w:ascii="Arial" w:hAnsi="Arial" w:cs="Arial"/>
          <w:sz w:val="22"/>
          <w:szCs w:val="22"/>
          <w:lang w:val="es-ES"/>
        </w:rPr>
        <w:t>la plataforma cuenta con una documentación y/o un espacio para utilizarla</w:t>
      </w:r>
      <w:r w:rsidR="00E96B8F" w:rsidRPr="00E96B8F">
        <w:rPr>
          <w:rFonts w:ascii="Arial" w:hAnsi="Arial" w:cs="Arial"/>
          <w:sz w:val="22"/>
          <w:szCs w:val="22"/>
          <w:lang w:val="es-ES"/>
        </w:rPr>
        <w:t>?</w:t>
      </w:r>
    </w:p>
    <w:p w:rsidR="0043289A" w:rsidRPr="0043289A" w:rsidRDefault="0043289A" w:rsidP="0043289A">
      <w:pPr>
        <w:pStyle w:val="Prrafodelista"/>
        <w:spacing w:after="160" w:line="360" w:lineRule="auto"/>
        <w:ind w:left="1080"/>
        <w:jc w:val="both"/>
        <w:rPr>
          <w:rFonts w:ascii="Arial" w:hAnsi="Arial" w:cs="Arial"/>
          <w:sz w:val="22"/>
          <w:szCs w:val="22"/>
          <w:lang w:val="es-ES"/>
        </w:rPr>
      </w:pPr>
    </w:p>
    <w:p w:rsidR="0076334C" w:rsidRPr="0073397B" w:rsidRDefault="0076334C" w:rsidP="0076334C">
      <w:pPr>
        <w:pStyle w:val="Prrafodelista"/>
        <w:numPr>
          <w:ilvl w:val="0"/>
          <w:numId w:val="12"/>
        </w:numPr>
        <w:spacing w:after="160" w:line="360" w:lineRule="auto"/>
        <w:jc w:val="both"/>
        <w:rPr>
          <w:rFonts w:ascii="Arial" w:hAnsi="Arial" w:cs="Arial"/>
          <w:b/>
          <w:sz w:val="22"/>
          <w:szCs w:val="22"/>
          <w:lang w:val="es-ES"/>
        </w:rPr>
      </w:pPr>
      <w:r w:rsidRPr="0073397B">
        <w:rPr>
          <w:rFonts w:ascii="Arial" w:hAnsi="Arial" w:cs="Arial"/>
          <w:b/>
          <w:sz w:val="22"/>
          <w:szCs w:val="22"/>
          <w:lang w:val="es-ES"/>
        </w:rPr>
        <w:t xml:space="preserve">Piloteo de objetos de aprendizaje. </w:t>
      </w:r>
    </w:p>
    <w:p w:rsidR="0043289A" w:rsidRDefault="0043289A" w:rsidP="0043289A">
      <w:pPr>
        <w:pStyle w:val="Prrafodelista"/>
        <w:spacing w:after="160" w:line="360" w:lineRule="auto"/>
        <w:jc w:val="both"/>
        <w:rPr>
          <w:rFonts w:ascii="Arial" w:hAnsi="Arial" w:cs="Arial"/>
          <w:sz w:val="22"/>
          <w:szCs w:val="22"/>
          <w:lang w:val="es-ES"/>
        </w:rPr>
      </w:pPr>
    </w:p>
    <w:p w:rsidR="0043289A" w:rsidRPr="0043289A" w:rsidRDefault="0043289A" w:rsidP="0043289A">
      <w:pPr>
        <w:pStyle w:val="Prrafodelista"/>
        <w:spacing w:after="160" w:line="360" w:lineRule="auto"/>
        <w:jc w:val="both"/>
        <w:rPr>
          <w:rFonts w:ascii="Arial" w:hAnsi="Arial" w:cs="Arial"/>
          <w:sz w:val="22"/>
          <w:szCs w:val="22"/>
          <w:lang w:val="es-ES"/>
        </w:rPr>
      </w:pPr>
      <w:r>
        <w:rPr>
          <w:rFonts w:ascii="Arial" w:hAnsi="Arial" w:cs="Arial"/>
          <w:sz w:val="22"/>
          <w:szCs w:val="22"/>
          <w:lang w:val="es-ES"/>
        </w:rPr>
        <w:t>S</w:t>
      </w:r>
      <w:r w:rsidRPr="0043289A">
        <w:rPr>
          <w:rFonts w:ascii="Arial" w:hAnsi="Arial" w:cs="Arial"/>
          <w:sz w:val="22"/>
          <w:szCs w:val="22"/>
          <w:lang w:val="es-ES"/>
        </w:rPr>
        <w:t>e sugiere el siguiente instrumento de ejempl</w:t>
      </w:r>
      <w:r>
        <w:rPr>
          <w:rFonts w:ascii="Arial" w:hAnsi="Arial" w:cs="Arial"/>
          <w:sz w:val="22"/>
          <w:szCs w:val="22"/>
          <w:lang w:val="es-ES"/>
        </w:rPr>
        <w:t xml:space="preserve">o. </w:t>
      </w:r>
    </w:p>
    <w:p w:rsidR="0076334C" w:rsidRPr="00237AA3" w:rsidRDefault="0043289A" w:rsidP="0076334C">
      <w:pPr>
        <w:spacing w:before="100" w:beforeAutospacing="1" w:after="100" w:afterAutospacing="1"/>
        <w:ind w:left="540" w:right="739"/>
        <w:jc w:val="both"/>
        <w:rPr>
          <w:color w:val="333333"/>
          <w:sz w:val="22"/>
          <w:szCs w:val="22"/>
          <w:lang w:val="es-ES" w:eastAsia="es-ES"/>
        </w:rPr>
      </w:pPr>
      <w:r>
        <w:rPr>
          <w:i/>
          <w:sz w:val="22"/>
          <w:szCs w:val="22"/>
        </w:rPr>
        <w:t xml:space="preserve"> </w:t>
      </w:r>
      <w:r w:rsidR="0076334C" w:rsidRPr="0073397B">
        <w:rPr>
          <w:i/>
          <w:sz w:val="22"/>
          <w:szCs w:val="22"/>
        </w:rPr>
        <w:t>Actividad</w:t>
      </w:r>
      <w:r w:rsidR="0076334C" w:rsidRPr="00237AA3">
        <w:rPr>
          <w:sz w:val="22"/>
          <w:szCs w:val="22"/>
        </w:rPr>
        <w:t xml:space="preserve">: </w:t>
      </w:r>
      <w:r w:rsidR="0076334C" w:rsidRPr="00237AA3">
        <w:rPr>
          <w:color w:val="333333"/>
          <w:sz w:val="22"/>
          <w:szCs w:val="22"/>
          <w:lang w:val="es-ES" w:eastAsia="es-ES"/>
        </w:rPr>
        <w:t xml:space="preserve">Analiza el trazo de la siguiente función en el applet y varía los valores del intervalo de cada una de las secciones y comprueba el comportamiento de la función. </w:t>
      </w:r>
    </w:p>
    <w:p w:rsidR="0076334C" w:rsidRPr="00237AA3" w:rsidRDefault="0076334C" w:rsidP="0076334C">
      <w:pPr>
        <w:numPr>
          <w:ilvl w:val="0"/>
          <w:numId w:val="11"/>
        </w:numPr>
        <w:tabs>
          <w:tab w:val="clear" w:pos="1800"/>
          <w:tab w:val="num" w:pos="900"/>
          <w:tab w:val="left" w:pos="1080"/>
        </w:tabs>
        <w:spacing w:line="360" w:lineRule="auto"/>
        <w:ind w:left="900" w:hanging="180"/>
        <w:jc w:val="both"/>
        <w:rPr>
          <w:sz w:val="22"/>
          <w:szCs w:val="22"/>
        </w:rPr>
      </w:pPr>
      <w:r w:rsidRPr="00237AA3">
        <w:rPr>
          <w:sz w:val="22"/>
          <w:szCs w:val="22"/>
        </w:rPr>
        <w:t>¿Qué tan fácil o difícil fue completar la tarea?</w:t>
      </w:r>
    </w:p>
    <w:p w:rsidR="0076334C" w:rsidRPr="00237AA3" w:rsidRDefault="0076334C" w:rsidP="0076334C">
      <w:pPr>
        <w:tabs>
          <w:tab w:val="num" w:pos="900"/>
          <w:tab w:val="left" w:pos="1080"/>
        </w:tabs>
        <w:spacing w:line="360" w:lineRule="auto"/>
        <w:ind w:left="900" w:hanging="180"/>
        <w:jc w:val="both"/>
        <w:rPr>
          <w:sz w:val="22"/>
          <w:szCs w:val="22"/>
        </w:rPr>
      </w:pPr>
      <w:r w:rsidRPr="00237AA3">
        <w:rPr>
          <w:sz w:val="22"/>
          <w:szCs w:val="22"/>
        </w:rPr>
        <w:tab/>
        <w:t xml:space="preserve">1  Muy fácil    </w:t>
      </w:r>
      <w:r w:rsidRPr="00237AA3">
        <w:rPr>
          <w:b/>
          <w:sz w:val="22"/>
          <w:szCs w:val="22"/>
          <w:u w:val="single"/>
        </w:rPr>
        <w:t>2 Fácil</w:t>
      </w:r>
      <w:r w:rsidRPr="00237AA3">
        <w:rPr>
          <w:sz w:val="22"/>
          <w:szCs w:val="22"/>
        </w:rPr>
        <w:t xml:space="preserve">    3 Ni fácil ni difícil     4 Difícil     5 Muy difícil </w:t>
      </w:r>
    </w:p>
    <w:p w:rsidR="0076334C" w:rsidRPr="00237AA3" w:rsidRDefault="0076334C" w:rsidP="0076334C">
      <w:pPr>
        <w:numPr>
          <w:ilvl w:val="0"/>
          <w:numId w:val="11"/>
        </w:numPr>
        <w:tabs>
          <w:tab w:val="clear" w:pos="1800"/>
          <w:tab w:val="num" w:pos="900"/>
          <w:tab w:val="left" w:pos="1080"/>
        </w:tabs>
        <w:spacing w:line="360" w:lineRule="auto"/>
        <w:ind w:left="900" w:hanging="180"/>
        <w:jc w:val="both"/>
        <w:rPr>
          <w:sz w:val="22"/>
          <w:szCs w:val="22"/>
        </w:rPr>
      </w:pPr>
      <w:r w:rsidRPr="00237AA3">
        <w:rPr>
          <w:sz w:val="22"/>
          <w:szCs w:val="22"/>
        </w:rPr>
        <w:t>¿Usaste el material para completar la tarea?</w:t>
      </w:r>
    </w:p>
    <w:p w:rsidR="0076334C" w:rsidRPr="00237AA3" w:rsidRDefault="0076334C" w:rsidP="0076334C">
      <w:pPr>
        <w:tabs>
          <w:tab w:val="num" w:pos="900"/>
          <w:tab w:val="left" w:pos="1080"/>
        </w:tabs>
        <w:spacing w:line="360" w:lineRule="auto"/>
        <w:ind w:left="900" w:hanging="180"/>
        <w:jc w:val="both"/>
        <w:rPr>
          <w:sz w:val="22"/>
          <w:szCs w:val="22"/>
        </w:rPr>
      </w:pPr>
      <w:r w:rsidRPr="00237AA3">
        <w:rPr>
          <w:sz w:val="22"/>
          <w:szCs w:val="22"/>
        </w:rPr>
        <w:tab/>
        <w:t>Si _</w:t>
      </w:r>
      <w:r w:rsidRPr="00237AA3">
        <w:rPr>
          <w:b/>
          <w:sz w:val="22"/>
          <w:szCs w:val="22"/>
          <w:u w:val="single"/>
        </w:rPr>
        <w:t>X</w:t>
      </w:r>
      <w:r w:rsidRPr="00237AA3">
        <w:rPr>
          <w:sz w:val="22"/>
          <w:szCs w:val="22"/>
        </w:rPr>
        <w:t>__              No ___  Termina el cuestionario.</w:t>
      </w:r>
    </w:p>
    <w:p w:rsidR="0076334C" w:rsidRPr="00237AA3" w:rsidRDefault="0076334C" w:rsidP="0076334C">
      <w:pPr>
        <w:numPr>
          <w:ilvl w:val="0"/>
          <w:numId w:val="11"/>
        </w:numPr>
        <w:tabs>
          <w:tab w:val="clear" w:pos="1800"/>
          <w:tab w:val="num" w:pos="900"/>
          <w:tab w:val="left" w:pos="1080"/>
        </w:tabs>
        <w:spacing w:line="360" w:lineRule="auto"/>
        <w:ind w:left="900" w:hanging="180"/>
        <w:jc w:val="both"/>
        <w:rPr>
          <w:sz w:val="22"/>
          <w:szCs w:val="22"/>
        </w:rPr>
      </w:pPr>
      <w:r w:rsidRPr="00237AA3">
        <w:rPr>
          <w:sz w:val="22"/>
          <w:szCs w:val="22"/>
        </w:rPr>
        <w:t>Cuando usaste el material, la información ¿fue fácil o difícil de encontrar?</w:t>
      </w:r>
    </w:p>
    <w:p w:rsidR="0076334C" w:rsidRPr="00237AA3" w:rsidRDefault="0076334C" w:rsidP="0076334C">
      <w:pPr>
        <w:tabs>
          <w:tab w:val="num" w:pos="900"/>
          <w:tab w:val="left" w:pos="1080"/>
        </w:tabs>
        <w:spacing w:line="360" w:lineRule="auto"/>
        <w:ind w:left="900" w:hanging="180"/>
        <w:jc w:val="both"/>
        <w:rPr>
          <w:sz w:val="22"/>
          <w:szCs w:val="22"/>
        </w:rPr>
      </w:pPr>
      <w:r w:rsidRPr="00237AA3">
        <w:rPr>
          <w:sz w:val="22"/>
          <w:szCs w:val="22"/>
        </w:rPr>
        <w:tab/>
      </w:r>
      <w:r w:rsidRPr="00237AA3">
        <w:rPr>
          <w:b/>
          <w:sz w:val="22"/>
          <w:szCs w:val="22"/>
          <w:u w:val="single"/>
        </w:rPr>
        <w:t>1  Muy fácil</w:t>
      </w:r>
      <w:r w:rsidRPr="00237AA3">
        <w:rPr>
          <w:sz w:val="22"/>
          <w:szCs w:val="22"/>
        </w:rPr>
        <w:t xml:space="preserve">    2 Fácil    3 Ni fácil ni difícil     4 Difícil     5 Muy difícil </w:t>
      </w:r>
    </w:p>
    <w:p w:rsidR="0076334C" w:rsidRPr="00237AA3" w:rsidRDefault="0076334C" w:rsidP="0076334C">
      <w:pPr>
        <w:numPr>
          <w:ilvl w:val="0"/>
          <w:numId w:val="11"/>
        </w:numPr>
        <w:tabs>
          <w:tab w:val="clear" w:pos="1800"/>
          <w:tab w:val="num" w:pos="900"/>
          <w:tab w:val="left" w:pos="1080"/>
        </w:tabs>
        <w:spacing w:line="360" w:lineRule="auto"/>
        <w:ind w:left="900" w:hanging="180"/>
        <w:jc w:val="both"/>
        <w:rPr>
          <w:sz w:val="22"/>
          <w:szCs w:val="22"/>
        </w:rPr>
      </w:pPr>
      <w:r w:rsidRPr="00237AA3">
        <w:rPr>
          <w:sz w:val="22"/>
          <w:szCs w:val="22"/>
        </w:rPr>
        <w:t>El manejo de la herramienta fue fácil o difícil?</w:t>
      </w:r>
    </w:p>
    <w:p w:rsidR="0076334C" w:rsidRDefault="0076334C" w:rsidP="0076334C">
      <w:pPr>
        <w:tabs>
          <w:tab w:val="num" w:pos="900"/>
          <w:tab w:val="left" w:pos="1080"/>
        </w:tabs>
        <w:spacing w:line="360" w:lineRule="auto"/>
        <w:ind w:left="900" w:hanging="180"/>
        <w:jc w:val="both"/>
        <w:rPr>
          <w:sz w:val="22"/>
          <w:szCs w:val="22"/>
        </w:rPr>
      </w:pPr>
      <w:r w:rsidRPr="00237AA3">
        <w:rPr>
          <w:sz w:val="22"/>
          <w:szCs w:val="22"/>
        </w:rPr>
        <w:tab/>
        <w:t xml:space="preserve">1  Muy fácil    </w:t>
      </w:r>
      <w:r w:rsidRPr="00237AA3">
        <w:rPr>
          <w:b/>
          <w:sz w:val="22"/>
          <w:szCs w:val="22"/>
          <w:u w:val="single"/>
        </w:rPr>
        <w:t>2 Fácil</w:t>
      </w:r>
      <w:r w:rsidRPr="00237AA3">
        <w:rPr>
          <w:sz w:val="22"/>
          <w:szCs w:val="22"/>
        </w:rPr>
        <w:t xml:space="preserve">    3 Ni fácil ni difícil     4 Difícil     5 Muy difícil </w:t>
      </w:r>
    </w:p>
    <w:p w:rsidR="0076334C" w:rsidRPr="00237AA3" w:rsidRDefault="0076334C" w:rsidP="0076334C">
      <w:pPr>
        <w:tabs>
          <w:tab w:val="num" w:pos="900"/>
          <w:tab w:val="left" w:pos="1080"/>
        </w:tabs>
        <w:spacing w:line="360" w:lineRule="auto"/>
        <w:ind w:left="900" w:hanging="180"/>
        <w:jc w:val="both"/>
        <w:rPr>
          <w:sz w:val="22"/>
          <w:szCs w:val="22"/>
        </w:rPr>
      </w:pPr>
    </w:p>
    <w:p w:rsidR="0076334C" w:rsidRPr="006950DE" w:rsidRDefault="0076334C" w:rsidP="0076334C">
      <w:pPr>
        <w:pStyle w:val="Prrafodelista"/>
        <w:numPr>
          <w:ilvl w:val="0"/>
          <w:numId w:val="12"/>
        </w:numPr>
        <w:spacing w:after="160" w:line="360" w:lineRule="auto"/>
        <w:jc w:val="both"/>
        <w:rPr>
          <w:rFonts w:ascii="Arial" w:hAnsi="Arial" w:cs="Arial"/>
          <w:b/>
          <w:sz w:val="22"/>
          <w:szCs w:val="22"/>
        </w:rPr>
      </w:pPr>
      <w:r w:rsidRPr="006950DE">
        <w:rPr>
          <w:rFonts w:ascii="Arial" w:hAnsi="Arial" w:cs="Arial"/>
          <w:b/>
          <w:sz w:val="22"/>
          <w:szCs w:val="22"/>
        </w:rPr>
        <w:t>Evaluación automática</w:t>
      </w:r>
    </w:p>
    <w:p w:rsidR="0076334C" w:rsidRPr="006950DE" w:rsidRDefault="0076334C" w:rsidP="0076334C">
      <w:pPr>
        <w:pStyle w:val="Prrafodelista"/>
        <w:spacing w:after="160" w:line="360" w:lineRule="auto"/>
        <w:jc w:val="both"/>
        <w:rPr>
          <w:rFonts w:ascii="Arial" w:hAnsi="Arial" w:cs="Arial"/>
          <w:sz w:val="22"/>
          <w:szCs w:val="22"/>
        </w:rPr>
      </w:pPr>
      <w:r w:rsidRPr="006950DE">
        <w:rPr>
          <w:rFonts w:ascii="Arial" w:hAnsi="Arial" w:cs="Arial"/>
          <w:sz w:val="22"/>
          <w:szCs w:val="22"/>
        </w:rPr>
        <w:t xml:space="preserve">Este tipo de evaluación se recomienda porque ayuda a detectar errores que se hacen al desarrollar el sitio, ahorrándose costos y tiempo, pues antes de que lo utilicen los usuarios se pueden corregir detalles de formularios incorrectos o ligas mal dirigidas, entre otros muchos errores. </w:t>
      </w:r>
    </w:p>
    <w:p w:rsidR="0076334C" w:rsidRDefault="0076334C" w:rsidP="0076334C">
      <w:pPr>
        <w:pStyle w:val="Prrafodelista"/>
        <w:spacing w:after="160" w:line="360" w:lineRule="auto"/>
        <w:jc w:val="both"/>
        <w:rPr>
          <w:rFonts w:ascii="Arial" w:hAnsi="Arial" w:cs="Arial"/>
          <w:sz w:val="22"/>
          <w:szCs w:val="22"/>
        </w:rPr>
      </w:pPr>
      <w:r w:rsidRPr="006950DE">
        <w:rPr>
          <w:rFonts w:ascii="Arial" w:hAnsi="Arial" w:cs="Arial"/>
          <w:sz w:val="22"/>
          <w:szCs w:val="22"/>
        </w:rPr>
        <w:t>Instrumentos: para realizar esta evaluación se utilizaron las siguientes herramientas: los navegadores: Internet Explorer, Firefox y Opera. Además de la ejecución de herramientas como AccessEnable TM, AccVerify TM, W3C CSS Validator, W3C HTML Validator Service, WAVE, entre otros.</w:t>
      </w:r>
      <w:r w:rsidRPr="00237AA3">
        <w:rPr>
          <w:rFonts w:ascii="Arial" w:hAnsi="Arial" w:cs="Arial"/>
          <w:sz w:val="22"/>
          <w:szCs w:val="22"/>
        </w:rPr>
        <w:t xml:space="preserve">  </w:t>
      </w:r>
    </w:p>
    <w:p w:rsidR="0076334C" w:rsidRPr="00237AA3" w:rsidRDefault="0076334C" w:rsidP="0076334C">
      <w:pPr>
        <w:pStyle w:val="Prrafodelista"/>
        <w:spacing w:after="160" w:line="360" w:lineRule="auto"/>
        <w:jc w:val="both"/>
        <w:rPr>
          <w:rFonts w:ascii="Arial" w:hAnsi="Arial" w:cs="Arial"/>
          <w:sz w:val="22"/>
          <w:szCs w:val="22"/>
        </w:rPr>
      </w:pPr>
    </w:p>
    <w:p w:rsidR="0076334C" w:rsidRPr="006950DE" w:rsidRDefault="0076334C" w:rsidP="0076334C">
      <w:pPr>
        <w:pStyle w:val="Prrafodelista"/>
        <w:numPr>
          <w:ilvl w:val="0"/>
          <w:numId w:val="12"/>
        </w:numPr>
        <w:spacing w:after="160" w:line="360" w:lineRule="auto"/>
        <w:jc w:val="both"/>
        <w:rPr>
          <w:rFonts w:ascii="Arial" w:hAnsi="Arial" w:cs="Arial"/>
          <w:b/>
          <w:sz w:val="22"/>
          <w:szCs w:val="22"/>
        </w:rPr>
      </w:pPr>
      <w:r w:rsidRPr="006950DE">
        <w:rPr>
          <w:rFonts w:ascii="Arial" w:hAnsi="Arial" w:cs="Arial"/>
          <w:b/>
          <w:sz w:val="22"/>
          <w:szCs w:val="22"/>
        </w:rPr>
        <w:t>Evaluación de usabilidad por expertos</w:t>
      </w:r>
    </w:p>
    <w:p w:rsidR="0076334C" w:rsidRDefault="0076334C" w:rsidP="0076334C">
      <w:pPr>
        <w:pStyle w:val="Prrafodelista"/>
        <w:spacing w:after="160" w:line="360" w:lineRule="auto"/>
        <w:jc w:val="both"/>
        <w:rPr>
          <w:rFonts w:ascii="Arial" w:hAnsi="Arial" w:cs="Arial"/>
          <w:sz w:val="22"/>
          <w:szCs w:val="22"/>
        </w:rPr>
      </w:pPr>
      <w:r w:rsidRPr="006950DE">
        <w:rPr>
          <w:rFonts w:ascii="Arial" w:hAnsi="Arial" w:cs="Arial"/>
          <w:sz w:val="22"/>
          <w:szCs w:val="22"/>
        </w:rPr>
        <w:lastRenderedPageBreak/>
        <w:t xml:space="preserve">Es una actividad que realizan especialistas en el área de pedagogía, área de diseño y desarrollo de páginas web y profesor/a con experiencia en el curso implementado. </w:t>
      </w:r>
    </w:p>
    <w:p w:rsidR="0076334C" w:rsidRPr="0073397B" w:rsidRDefault="0076334C" w:rsidP="0076334C">
      <w:pPr>
        <w:pStyle w:val="Prrafodelista"/>
        <w:spacing w:after="160" w:line="360" w:lineRule="auto"/>
        <w:jc w:val="both"/>
        <w:rPr>
          <w:rFonts w:ascii="Arial" w:hAnsi="Arial" w:cs="Arial"/>
          <w:sz w:val="22"/>
          <w:szCs w:val="22"/>
        </w:rPr>
      </w:pPr>
    </w:p>
    <w:p w:rsidR="0076334C" w:rsidRPr="0073397B" w:rsidRDefault="0076334C" w:rsidP="0076334C">
      <w:pPr>
        <w:pStyle w:val="Prrafodelista"/>
        <w:spacing w:after="160" w:line="360" w:lineRule="auto"/>
        <w:jc w:val="both"/>
        <w:rPr>
          <w:rFonts w:ascii="Arial" w:hAnsi="Arial" w:cs="Arial"/>
          <w:sz w:val="22"/>
          <w:szCs w:val="22"/>
        </w:rPr>
      </w:pPr>
      <w:r w:rsidRPr="006950DE">
        <w:rPr>
          <w:rFonts w:ascii="Arial" w:hAnsi="Arial" w:cs="Arial"/>
          <w:sz w:val="22"/>
          <w:szCs w:val="22"/>
        </w:rPr>
        <w:t xml:space="preserve">Para ello se propone el siguiente instrumento: </w:t>
      </w:r>
    </w:p>
    <w:p w:rsidR="0076334C" w:rsidRPr="006950DE" w:rsidRDefault="0076334C" w:rsidP="0076334C">
      <w:pPr>
        <w:pStyle w:val="Prrafodelista"/>
        <w:spacing w:after="160" w:line="360" w:lineRule="auto"/>
        <w:jc w:val="both"/>
        <w:rPr>
          <w:rFonts w:ascii="Arial" w:hAnsi="Arial" w:cs="Arial"/>
          <w:i/>
          <w:sz w:val="22"/>
          <w:szCs w:val="22"/>
        </w:rPr>
      </w:pPr>
      <w:r w:rsidRPr="006950DE">
        <w:rPr>
          <w:rFonts w:ascii="Arial" w:hAnsi="Arial" w:cs="Arial"/>
          <w:i/>
          <w:sz w:val="22"/>
          <w:szCs w:val="22"/>
        </w:rPr>
        <w:t xml:space="preserve">Estimado evaluador: </w:t>
      </w:r>
    </w:p>
    <w:p w:rsidR="0076334C" w:rsidRPr="006950DE" w:rsidRDefault="0076334C" w:rsidP="0076334C">
      <w:pPr>
        <w:pStyle w:val="Prrafodelista"/>
        <w:spacing w:after="160" w:line="360" w:lineRule="auto"/>
        <w:jc w:val="both"/>
        <w:rPr>
          <w:rFonts w:ascii="Arial" w:hAnsi="Arial" w:cs="Arial"/>
          <w:sz w:val="22"/>
          <w:szCs w:val="22"/>
        </w:rPr>
      </w:pPr>
      <w:r w:rsidRPr="006950DE">
        <w:rPr>
          <w:rFonts w:ascii="Arial" w:hAnsi="Arial" w:cs="Arial"/>
          <w:sz w:val="22"/>
          <w:szCs w:val="22"/>
        </w:rPr>
        <w:t>Le solicito amablemente navegar por el sitio Web cuya dirección es:</w:t>
      </w:r>
    </w:p>
    <w:p w:rsidR="0076334C" w:rsidRPr="006950DE" w:rsidRDefault="0076334C" w:rsidP="0076334C">
      <w:pPr>
        <w:pStyle w:val="Prrafodelista"/>
        <w:spacing w:after="160" w:line="360" w:lineRule="auto"/>
        <w:jc w:val="both"/>
        <w:rPr>
          <w:rFonts w:ascii="Arial" w:hAnsi="Arial" w:cs="Arial"/>
          <w:sz w:val="22"/>
          <w:szCs w:val="22"/>
        </w:rPr>
      </w:pPr>
      <w:r w:rsidRPr="006950DE">
        <w:rPr>
          <w:rFonts w:ascii="Arial" w:hAnsi="Arial" w:cs="Arial"/>
          <w:sz w:val="22"/>
          <w:szCs w:val="22"/>
        </w:rPr>
        <w:t>http://telematicanet.ucol.mx/piac/</w:t>
      </w:r>
    </w:p>
    <w:p w:rsidR="0076334C" w:rsidRPr="006950DE" w:rsidRDefault="0076334C" w:rsidP="0076334C">
      <w:pPr>
        <w:pStyle w:val="Prrafodelista"/>
        <w:spacing w:after="160" w:line="360" w:lineRule="auto"/>
        <w:jc w:val="both"/>
        <w:rPr>
          <w:rFonts w:ascii="Arial" w:hAnsi="Arial" w:cs="Arial"/>
          <w:sz w:val="22"/>
          <w:szCs w:val="22"/>
        </w:rPr>
      </w:pPr>
      <w:r w:rsidRPr="006950DE">
        <w:rPr>
          <w:rFonts w:ascii="Arial" w:hAnsi="Arial" w:cs="Arial"/>
          <w:sz w:val="22"/>
          <w:szCs w:val="22"/>
        </w:rPr>
        <w:t>Posteriormente le  pido elaborar una lista de los problemas, inconsistencias o debilidades que encuentre en el sitio, en orden descendente de acuerdo a la gravedad del problema, y dar una breve explicación de cada problema de acuerdo con los principios de usabilidad clasificados por los siguientes tres factores:</w:t>
      </w:r>
    </w:p>
    <w:p w:rsidR="0076334C" w:rsidRPr="006950DE" w:rsidRDefault="0076334C" w:rsidP="0076334C">
      <w:pPr>
        <w:pStyle w:val="Prrafodelista"/>
        <w:spacing w:after="160" w:line="360" w:lineRule="auto"/>
        <w:jc w:val="both"/>
        <w:rPr>
          <w:rFonts w:ascii="Arial" w:hAnsi="Arial" w:cs="Arial"/>
          <w:sz w:val="22"/>
          <w:szCs w:val="22"/>
        </w:rPr>
      </w:pPr>
      <w:r w:rsidRPr="006950DE">
        <w:rPr>
          <w:rFonts w:ascii="Arial" w:hAnsi="Arial" w:cs="Arial"/>
          <w:i/>
          <w:sz w:val="22"/>
          <w:szCs w:val="22"/>
        </w:rPr>
        <w:t>A</w:t>
      </w:r>
      <w:r w:rsidRPr="006950DE">
        <w:rPr>
          <w:rFonts w:ascii="Arial" w:hAnsi="Arial" w:cs="Arial"/>
          <w:sz w:val="22"/>
          <w:szCs w:val="22"/>
        </w:rPr>
        <w:t>.- La frecuencia con la que ocurre el problema.</w:t>
      </w:r>
    </w:p>
    <w:p w:rsidR="0076334C" w:rsidRPr="006950DE" w:rsidRDefault="0076334C" w:rsidP="0076334C">
      <w:pPr>
        <w:pStyle w:val="Prrafodelista"/>
        <w:spacing w:after="160" w:line="360" w:lineRule="auto"/>
        <w:jc w:val="both"/>
        <w:rPr>
          <w:rFonts w:ascii="Arial" w:hAnsi="Arial" w:cs="Arial"/>
          <w:sz w:val="22"/>
          <w:szCs w:val="22"/>
        </w:rPr>
      </w:pPr>
      <w:r w:rsidRPr="006950DE">
        <w:rPr>
          <w:rFonts w:ascii="Arial" w:hAnsi="Arial" w:cs="Arial"/>
          <w:i/>
          <w:sz w:val="22"/>
          <w:szCs w:val="22"/>
        </w:rPr>
        <w:t>B</w:t>
      </w:r>
      <w:r w:rsidRPr="006950DE">
        <w:rPr>
          <w:rFonts w:ascii="Arial" w:hAnsi="Arial" w:cs="Arial"/>
          <w:sz w:val="22"/>
          <w:szCs w:val="22"/>
        </w:rPr>
        <w:t>.- El impacto del problema cuando sucede.</w:t>
      </w:r>
    </w:p>
    <w:p w:rsidR="0076334C" w:rsidRPr="006950DE" w:rsidRDefault="0076334C" w:rsidP="0076334C">
      <w:pPr>
        <w:pStyle w:val="Prrafodelista"/>
        <w:spacing w:after="160" w:line="360" w:lineRule="auto"/>
        <w:jc w:val="both"/>
        <w:rPr>
          <w:rFonts w:ascii="Arial" w:hAnsi="Arial" w:cs="Arial"/>
          <w:sz w:val="22"/>
          <w:szCs w:val="22"/>
        </w:rPr>
      </w:pPr>
      <w:r w:rsidRPr="006950DE">
        <w:rPr>
          <w:rFonts w:ascii="Arial" w:hAnsi="Arial" w:cs="Arial"/>
          <w:i/>
          <w:sz w:val="22"/>
          <w:szCs w:val="22"/>
        </w:rPr>
        <w:t>C</w:t>
      </w:r>
      <w:r w:rsidRPr="006950DE">
        <w:rPr>
          <w:rFonts w:ascii="Arial" w:hAnsi="Arial" w:cs="Arial"/>
          <w:sz w:val="22"/>
          <w:szCs w:val="22"/>
        </w:rPr>
        <w:t>.- La persistencia del problema.</w:t>
      </w:r>
    </w:p>
    <w:p w:rsidR="0076334C" w:rsidRPr="006950DE" w:rsidRDefault="0076334C" w:rsidP="0076334C">
      <w:pPr>
        <w:pStyle w:val="Prrafodelista"/>
        <w:spacing w:after="160" w:line="360" w:lineRule="auto"/>
        <w:jc w:val="both"/>
        <w:rPr>
          <w:rFonts w:ascii="Arial" w:hAnsi="Arial" w:cs="Arial"/>
          <w:sz w:val="22"/>
          <w:szCs w:val="22"/>
        </w:rPr>
      </w:pPr>
      <w:r w:rsidRPr="006950DE">
        <w:rPr>
          <w:rFonts w:ascii="Arial" w:hAnsi="Arial" w:cs="Arial"/>
          <w:sz w:val="22"/>
          <w:szCs w:val="22"/>
        </w:rPr>
        <w:t>Describir la experiencia que obtuvo al interactuar con el sitio Web, donde exprese sus comentarios, sugerencias y posibles propuestas e ideas para la mejora del mismo.</w:t>
      </w:r>
    </w:p>
    <w:p w:rsidR="0076334C" w:rsidRDefault="0076334C" w:rsidP="0076334C">
      <w:pPr>
        <w:pStyle w:val="Prrafodelista"/>
        <w:spacing w:after="160" w:line="360" w:lineRule="auto"/>
        <w:jc w:val="both"/>
        <w:rPr>
          <w:rFonts w:ascii="Arial" w:hAnsi="Arial" w:cs="Arial"/>
          <w:sz w:val="22"/>
          <w:szCs w:val="22"/>
        </w:rPr>
      </w:pPr>
      <w:r w:rsidRPr="006950DE">
        <w:rPr>
          <w:rFonts w:ascii="Arial" w:hAnsi="Arial" w:cs="Arial"/>
          <w:sz w:val="22"/>
          <w:szCs w:val="22"/>
        </w:rPr>
        <w:t xml:space="preserve">“Agradezco de antemano sus finas atenciones y su apreciable tiempo. " </w:t>
      </w:r>
    </w:p>
    <w:p w:rsidR="0076334C" w:rsidRPr="00237AA3" w:rsidRDefault="0076334C" w:rsidP="0076334C">
      <w:pPr>
        <w:pStyle w:val="Prrafodelista"/>
        <w:spacing w:after="160" w:line="360" w:lineRule="auto"/>
        <w:jc w:val="both"/>
        <w:rPr>
          <w:rFonts w:ascii="Arial" w:hAnsi="Arial" w:cs="Arial"/>
          <w:sz w:val="22"/>
          <w:szCs w:val="22"/>
        </w:rPr>
      </w:pPr>
    </w:p>
    <w:p w:rsidR="0076334C" w:rsidRPr="0073397B" w:rsidRDefault="0076334C" w:rsidP="0076334C">
      <w:pPr>
        <w:pStyle w:val="Prrafodelista"/>
        <w:numPr>
          <w:ilvl w:val="0"/>
          <w:numId w:val="12"/>
        </w:numPr>
        <w:spacing w:after="160" w:line="259" w:lineRule="auto"/>
        <w:jc w:val="both"/>
        <w:rPr>
          <w:rFonts w:ascii="Arial" w:hAnsi="Arial" w:cs="Arial"/>
          <w:b/>
          <w:sz w:val="16"/>
          <w:szCs w:val="16"/>
          <w:lang w:val="es-ES"/>
        </w:rPr>
      </w:pPr>
      <w:r w:rsidRPr="00F45107">
        <w:rPr>
          <w:rFonts w:ascii="Arial" w:hAnsi="Arial" w:cs="Arial"/>
          <w:noProof/>
          <w:sz w:val="16"/>
          <w:szCs w:val="16"/>
          <w:lang w:eastAsia="es-MX"/>
        </w:rPr>
        <w:drawing>
          <wp:anchor distT="0" distB="0" distL="114300" distR="114300" simplePos="0" relativeHeight="251729920" behindDoc="0" locked="0" layoutInCell="1" allowOverlap="1">
            <wp:simplePos x="0" y="0"/>
            <wp:positionH relativeFrom="margin">
              <wp:posOffset>521335</wp:posOffset>
            </wp:positionH>
            <wp:positionV relativeFrom="line">
              <wp:posOffset>796290</wp:posOffset>
            </wp:positionV>
            <wp:extent cx="4512945" cy="2779395"/>
            <wp:effectExtent l="0" t="0" r="1905" b="190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306" t="20653" r="17795" b="9782"/>
                    <a:stretch>
                      <a:fillRect/>
                    </a:stretch>
                  </pic:blipFill>
                  <pic:spPr bwMode="auto">
                    <a:xfrm>
                      <a:off x="0" y="0"/>
                      <a:ext cx="4512945" cy="2779395"/>
                    </a:xfrm>
                    <a:prstGeom prst="rect">
                      <a:avLst/>
                    </a:prstGeom>
                    <a:noFill/>
                    <a:ln>
                      <a:noFill/>
                    </a:ln>
                  </pic:spPr>
                </pic:pic>
              </a:graphicData>
            </a:graphic>
          </wp:anchor>
        </w:drawing>
      </w:r>
      <w:r w:rsidRPr="006950DE">
        <w:rPr>
          <w:rFonts w:ascii="Arial" w:hAnsi="Arial" w:cs="Arial"/>
          <w:b/>
          <w:sz w:val="22"/>
          <w:szCs w:val="22"/>
        </w:rPr>
        <w:t>Evaluación de usabilidad por usuarios</w:t>
      </w:r>
    </w:p>
    <w:p w:rsidR="0043289A" w:rsidRPr="0073397B" w:rsidRDefault="0043289A" w:rsidP="0043289A">
      <w:pPr>
        <w:spacing w:after="160" w:line="259" w:lineRule="auto"/>
        <w:ind w:left="360"/>
        <w:jc w:val="both"/>
        <w:rPr>
          <w:rFonts w:ascii="Arial" w:hAnsi="Arial" w:cs="Arial"/>
          <w:b/>
          <w:sz w:val="16"/>
          <w:szCs w:val="16"/>
          <w:lang w:val="es-ES"/>
        </w:rPr>
      </w:pPr>
      <w:r>
        <w:rPr>
          <w:rFonts w:ascii="Arial" w:hAnsi="Arial" w:cs="Arial"/>
          <w:sz w:val="22"/>
          <w:szCs w:val="16"/>
          <w:lang w:val="es-ES"/>
        </w:rPr>
        <w:t xml:space="preserve">Como ejemplo de este tipo de evaluación proponemos el que fue </w:t>
      </w:r>
      <w:r w:rsidRPr="0043289A">
        <w:rPr>
          <w:rFonts w:ascii="Arial" w:hAnsi="Arial" w:cs="Arial"/>
          <w:sz w:val="22"/>
          <w:szCs w:val="16"/>
          <w:lang w:val="es-ES"/>
        </w:rPr>
        <w:t>dirigido a los evaluadores del sitio web PIAC durante la evaluación de usabilidad</w:t>
      </w:r>
      <w:r>
        <w:rPr>
          <w:rFonts w:ascii="Arial" w:hAnsi="Arial" w:cs="Arial"/>
          <w:sz w:val="22"/>
          <w:szCs w:val="16"/>
          <w:lang w:val="es-ES"/>
        </w:rPr>
        <w:t xml:space="preserve">. </w:t>
      </w:r>
    </w:p>
    <w:p w:rsidR="0043289A" w:rsidRDefault="0043289A" w:rsidP="0076334C">
      <w:pPr>
        <w:spacing w:after="160" w:line="259" w:lineRule="auto"/>
        <w:ind w:left="360"/>
        <w:jc w:val="both"/>
        <w:rPr>
          <w:rFonts w:ascii="Arial" w:hAnsi="Arial" w:cs="Arial"/>
          <w:sz w:val="22"/>
          <w:szCs w:val="16"/>
          <w:lang w:val="es-ES"/>
        </w:rPr>
      </w:pPr>
    </w:p>
    <w:p w:rsidR="0076334C" w:rsidRPr="00184603" w:rsidRDefault="0043289A" w:rsidP="00184603">
      <w:pPr>
        <w:pStyle w:val="Prrafodelista"/>
        <w:spacing w:after="160" w:line="360" w:lineRule="auto"/>
        <w:jc w:val="both"/>
        <w:rPr>
          <w:rFonts w:ascii="Arial" w:hAnsi="Arial" w:cs="Arial"/>
          <w:sz w:val="22"/>
          <w:szCs w:val="22"/>
        </w:rPr>
      </w:pPr>
      <w:r w:rsidRPr="00184603">
        <w:rPr>
          <w:rFonts w:ascii="Arial" w:hAnsi="Arial" w:cs="Arial"/>
          <w:sz w:val="22"/>
          <w:szCs w:val="22"/>
        </w:rPr>
        <w:t>Pero además, s</w:t>
      </w:r>
      <w:r w:rsidR="0076334C" w:rsidRPr="00184603">
        <w:rPr>
          <w:rFonts w:ascii="Arial" w:hAnsi="Arial" w:cs="Arial"/>
          <w:sz w:val="22"/>
          <w:szCs w:val="22"/>
        </w:rPr>
        <w:t>e realizó una petición a los usuarios para poder obtener una tercera opinión si el sistema es s</w:t>
      </w:r>
      <w:r w:rsidRPr="00184603">
        <w:rPr>
          <w:rFonts w:ascii="Arial" w:hAnsi="Arial" w:cs="Arial"/>
          <w:sz w:val="22"/>
          <w:szCs w:val="22"/>
        </w:rPr>
        <w:t>encillo, amigable y con grado de usabilidad apropiado. El modelo de preguntas se adapta del modelo SUS</w:t>
      </w:r>
      <w:r w:rsidR="00AA3DF9" w:rsidRPr="00184603">
        <w:rPr>
          <w:rFonts w:ascii="Arial" w:hAnsi="Arial" w:cs="Arial"/>
          <w:sz w:val="22"/>
          <w:szCs w:val="22"/>
        </w:rPr>
        <w:t>, TAM</w:t>
      </w:r>
      <w:r w:rsidRPr="00184603">
        <w:rPr>
          <w:rFonts w:ascii="Arial" w:hAnsi="Arial" w:cs="Arial"/>
          <w:sz w:val="22"/>
          <w:szCs w:val="22"/>
        </w:rPr>
        <w:t xml:space="preserve"> </w:t>
      </w:r>
      <w:r w:rsidR="00AA3DF9" w:rsidRPr="00184603">
        <w:rPr>
          <w:rFonts w:ascii="Arial" w:hAnsi="Arial" w:cs="Arial"/>
          <w:sz w:val="22"/>
          <w:szCs w:val="22"/>
        </w:rPr>
        <w:t xml:space="preserve">u otros que se consideren apropiados para lo que se quiere explorar. </w:t>
      </w:r>
    </w:p>
    <w:p w:rsidR="0076334C" w:rsidRDefault="0076334C" w:rsidP="0076334C">
      <w:pPr>
        <w:rPr>
          <w:lang w:val="es-ES"/>
        </w:rPr>
      </w:pPr>
    </w:p>
    <w:p w:rsidR="0059501F" w:rsidRDefault="009800FB" w:rsidP="0059501F">
      <w:pPr>
        <w:spacing w:after="160" w:line="259" w:lineRule="auto"/>
        <w:rPr>
          <w:rFonts w:ascii="Arial" w:hAnsi="Arial" w:cs="Arial"/>
          <w:b/>
          <w:sz w:val="22"/>
          <w:szCs w:val="22"/>
          <w:lang w:val="es-ES"/>
        </w:rPr>
      </w:pPr>
      <w:r w:rsidRPr="00237AA3">
        <w:rPr>
          <w:rFonts w:ascii="Arial" w:hAnsi="Arial" w:cs="Arial"/>
          <w:b/>
          <w:sz w:val="22"/>
          <w:szCs w:val="22"/>
          <w:lang w:val="es-ES"/>
        </w:rPr>
        <w:br w:type="page"/>
      </w:r>
    </w:p>
    <w:p w:rsidR="0059501F" w:rsidRDefault="0059501F" w:rsidP="0059501F">
      <w:pPr>
        <w:spacing w:after="160" w:line="259" w:lineRule="auto"/>
        <w:rPr>
          <w:rFonts w:ascii="Arial" w:hAnsi="Arial" w:cs="Arial"/>
          <w:b/>
          <w:sz w:val="141"/>
          <w:szCs w:val="141"/>
          <w:lang w:val="es-ES"/>
        </w:rPr>
      </w:pPr>
    </w:p>
    <w:p w:rsidR="0059501F" w:rsidRDefault="0059501F" w:rsidP="0059501F">
      <w:pPr>
        <w:spacing w:after="160" w:line="259" w:lineRule="auto"/>
        <w:rPr>
          <w:rFonts w:ascii="Arial" w:hAnsi="Arial" w:cs="Arial"/>
          <w:b/>
          <w:sz w:val="141"/>
          <w:szCs w:val="141"/>
          <w:lang w:val="es-ES"/>
        </w:rPr>
      </w:pPr>
    </w:p>
    <w:p w:rsidR="009800FB" w:rsidRPr="006F44C8" w:rsidRDefault="009800FB" w:rsidP="006F44C8">
      <w:pPr>
        <w:pStyle w:val="Ttulo1"/>
        <w:rPr>
          <w:rFonts w:ascii="Arial" w:hAnsi="Arial" w:cs="Arial"/>
          <w:color w:val="auto"/>
          <w:sz w:val="129"/>
          <w:szCs w:val="129"/>
          <w:lang w:val="es-ES"/>
        </w:rPr>
      </w:pPr>
      <w:bookmarkStart w:id="600" w:name="_Toc389243599"/>
      <w:r w:rsidRPr="006F44C8">
        <w:rPr>
          <w:rFonts w:ascii="Arial" w:hAnsi="Arial" w:cs="Arial"/>
          <w:color w:val="auto"/>
          <w:sz w:val="129"/>
          <w:szCs w:val="129"/>
          <w:lang w:val="es-ES"/>
        </w:rPr>
        <w:t xml:space="preserve">Capítulo 6. </w:t>
      </w:r>
      <w:r w:rsidR="0076334C" w:rsidRPr="006F44C8">
        <w:rPr>
          <w:rFonts w:ascii="Arial" w:hAnsi="Arial" w:cs="Arial"/>
          <w:color w:val="auto"/>
          <w:sz w:val="129"/>
          <w:szCs w:val="129"/>
          <w:lang w:val="es-ES"/>
        </w:rPr>
        <w:t>Conclusiones</w:t>
      </w:r>
      <w:bookmarkEnd w:id="600"/>
    </w:p>
    <w:p w:rsidR="00C63B57" w:rsidRPr="004B2BB1" w:rsidRDefault="009800FB" w:rsidP="004B2BB1">
      <w:pPr>
        <w:spacing w:after="160" w:line="259" w:lineRule="auto"/>
        <w:rPr>
          <w:rFonts w:ascii="Arial" w:eastAsiaTheme="majorEastAsia" w:hAnsi="Arial" w:cs="Arial"/>
          <w:bCs/>
          <w:sz w:val="142"/>
          <w:szCs w:val="142"/>
          <w:lang w:val="es-ES"/>
        </w:rPr>
      </w:pPr>
      <w:r>
        <w:rPr>
          <w:rFonts w:ascii="Arial" w:hAnsi="Arial" w:cs="Arial"/>
          <w:b/>
          <w:sz w:val="142"/>
          <w:szCs w:val="142"/>
          <w:lang w:val="es-ES"/>
        </w:rPr>
        <w:br w:type="page"/>
      </w:r>
    </w:p>
    <w:p w:rsidR="00800245" w:rsidRPr="00237AA3" w:rsidRDefault="00CB1A65" w:rsidP="005C5A30">
      <w:pPr>
        <w:pStyle w:val="Ttulo2"/>
        <w:rPr>
          <w:rFonts w:ascii="Arial" w:hAnsi="Arial" w:cs="Arial"/>
          <w:i/>
          <w:color w:val="auto"/>
          <w:sz w:val="24"/>
          <w:szCs w:val="24"/>
          <w:lang w:val="es-ES"/>
        </w:rPr>
      </w:pPr>
      <w:bookmarkStart w:id="601" w:name="_Toc389243600"/>
      <w:r w:rsidRPr="00237AA3">
        <w:rPr>
          <w:rFonts w:ascii="Arial" w:hAnsi="Arial" w:cs="Arial"/>
          <w:i/>
          <w:color w:val="auto"/>
          <w:sz w:val="24"/>
          <w:szCs w:val="24"/>
          <w:lang w:val="es-ES"/>
        </w:rPr>
        <w:lastRenderedPageBreak/>
        <w:t>Conclusiones</w:t>
      </w:r>
      <w:bookmarkEnd w:id="601"/>
      <w:r w:rsidRPr="00237AA3">
        <w:rPr>
          <w:rFonts w:ascii="Arial" w:hAnsi="Arial" w:cs="Arial"/>
          <w:i/>
          <w:color w:val="auto"/>
          <w:sz w:val="24"/>
          <w:szCs w:val="24"/>
          <w:lang w:val="es-ES"/>
        </w:rPr>
        <w:t xml:space="preserve"> </w:t>
      </w:r>
    </w:p>
    <w:p w:rsidR="001D0A24" w:rsidRPr="000A56A3" w:rsidRDefault="001D0A24" w:rsidP="001D0A24">
      <w:pPr>
        <w:rPr>
          <w:lang w:val="es-ES"/>
        </w:rPr>
      </w:pPr>
    </w:p>
    <w:p w:rsidR="00C6318A" w:rsidRP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Actualmente sabemos que la tecnología no es cosa del otro mundo y que cada segundo que pasa, ésta avanza rápidamente. Entre sus objetivos más relevantes está la sencillez de  hacer las cosas rápidas, fáciles y seguras para la vida cotidiana de una persona.  </w:t>
      </w:r>
    </w:p>
    <w:p w:rsidR="0059501F"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P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En el contexto educativo, destacan por su importancia las múltiples aplicaciones sobre la implementación de las plataformas de aprendizaje. Entre las áreas que mayor relevancia han tenido en las últimas décadas están las que se desarrollan para matemáticas, por las deficiencias en el proceso enseñanza-aprendizaje que presentan los estudiantes.  </w:t>
      </w:r>
    </w:p>
    <w:p w:rsidR="0059501F"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P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Sin embargo, en la construcción de las plataformas educativas para el aprendizaje de cualquier tópico, hay requerimientos y lineamientos importantes que deben tomarse en consideración, por lo que contar con una metodología de diseño e implementación es de natural trascendencia.  </w:t>
      </w:r>
    </w:p>
    <w:p w:rsidR="0059501F"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P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En ese sentido, se ha documentado la metodología de desarrollo de la Plataforma Interactiva de Aprendizaje para el Cálculo (PIAC), que es una plataforma de aprendizaje para tópicos de matemáticas y cuyo objetivo es a ayudar en el proceso como apoyo a diversos tópicos del Cálculo Diferencia e Integral orientados al nivel superior de cursos básicos del área de Ingeniería.  </w:t>
      </w:r>
    </w:p>
    <w:p w:rsidR="0059501F"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P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Esta plataforma da la posibilidad de que los alumnos puedan seguir practicando no sólo sus tareas dentro y fuera de clase, sino también la manipulación de contenido, exámenes, objetos auxiliares de apoyo a los conceptos y ejercicios de retroalimentación. Es decir, les permite repasar más sobre los temas expuestos por el profesor y fortalecer el conocimiento con historias, applets y material didáctico más completo, además de elementos gráficos manipulables en tiempo real por los usuarios. </w:t>
      </w:r>
    </w:p>
    <w:p w:rsidR="0059501F"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P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 xml:space="preserve">El desarrollo de la metodología inició con </w:t>
      </w:r>
      <w:r w:rsidR="0059501F">
        <w:rPr>
          <w:rFonts w:ascii="Arial" w:eastAsiaTheme="minorHAnsi" w:hAnsi="Arial" w:cs="Arial"/>
          <w:sz w:val="22"/>
          <w:szCs w:val="22"/>
          <w:lang w:val="es-ES"/>
        </w:rPr>
        <w:t>el análisis de la plataforma PIAC y</w:t>
      </w:r>
      <w:r w:rsidRPr="00C6318A">
        <w:rPr>
          <w:rFonts w:ascii="Arial" w:eastAsiaTheme="minorHAnsi" w:hAnsi="Arial" w:cs="Arial"/>
          <w:sz w:val="22"/>
          <w:szCs w:val="22"/>
          <w:lang w:val="es-ES"/>
        </w:rPr>
        <w:t xml:space="preserve"> otras plataformas o manejadores de repositorios educativos, utilizadas en el ambiente educativo, como lo son Moodle y Educ. Además en el mismo desarrollo se hicieron algunas correcciones a la plataforma para su mayor aprovechamiento y mejor funcionalidad, las cuales se documentaron en este trabajo con el propósito de que </w:t>
      </w:r>
      <w:r w:rsidRPr="00C6318A">
        <w:rPr>
          <w:rFonts w:ascii="Arial" w:eastAsiaTheme="minorHAnsi" w:hAnsi="Arial" w:cs="Arial"/>
          <w:sz w:val="22"/>
          <w:szCs w:val="22"/>
          <w:lang w:val="es-ES"/>
        </w:rPr>
        <w:lastRenderedPageBreak/>
        <w:t>puedan servir de guía en el desarrollo de materiales educativos.  </w:t>
      </w:r>
    </w:p>
    <w:p w:rsidR="0059501F"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La metodología para la creación de una plataforma educativa requiere de una gran cantidad de tareas, recomendaciones y especificaciones, que se resumen en los siguientes pasos:  </w:t>
      </w:r>
    </w:p>
    <w:p w:rsidR="0059501F" w:rsidRPr="00C6318A"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Pr="00C6318A" w:rsidRDefault="00C6318A" w:rsidP="00C6318A">
      <w:pPr>
        <w:widowControl w:val="0"/>
        <w:numPr>
          <w:ilvl w:val="0"/>
          <w:numId w:val="14"/>
        </w:numPr>
        <w:tabs>
          <w:tab w:val="left" w:pos="220"/>
          <w:tab w:val="left" w:pos="720"/>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Hacer la detección de necesidades.  </w:t>
      </w:r>
    </w:p>
    <w:p w:rsidR="00C6318A" w:rsidRPr="00C6318A" w:rsidRDefault="00C6318A" w:rsidP="00C6318A">
      <w:pPr>
        <w:widowControl w:val="0"/>
        <w:numPr>
          <w:ilvl w:val="0"/>
          <w:numId w:val="15"/>
        </w:numPr>
        <w:tabs>
          <w:tab w:val="left" w:pos="220"/>
          <w:tab w:val="left" w:pos="720"/>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Elección de la o las tecnologías de desarrollo.  </w:t>
      </w:r>
    </w:p>
    <w:p w:rsidR="00C6318A" w:rsidRPr="00C6318A" w:rsidRDefault="00C6318A" w:rsidP="00C6318A">
      <w:pPr>
        <w:widowControl w:val="0"/>
        <w:numPr>
          <w:ilvl w:val="0"/>
          <w:numId w:val="16"/>
        </w:numPr>
        <w:tabs>
          <w:tab w:val="left" w:pos="220"/>
          <w:tab w:val="left" w:pos="720"/>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Elaborar el diseño de la estructura.  </w:t>
      </w:r>
    </w:p>
    <w:p w:rsidR="00C6318A" w:rsidRPr="00C6318A" w:rsidRDefault="00C6318A" w:rsidP="00C6318A">
      <w:pPr>
        <w:widowControl w:val="0"/>
        <w:numPr>
          <w:ilvl w:val="0"/>
          <w:numId w:val="17"/>
        </w:numPr>
        <w:tabs>
          <w:tab w:val="left" w:pos="220"/>
          <w:tab w:val="left" w:pos="720"/>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Detallar la guía de diseño instruccional.  </w:t>
      </w:r>
    </w:p>
    <w:p w:rsidR="00C6318A" w:rsidRPr="00C6318A" w:rsidRDefault="00C6318A" w:rsidP="00C6318A">
      <w:pPr>
        <w:widowControl w:val="0"/>
        <w:numPr>
          <w:ilvl w:val="0"/>
          <w:numId w:val="18"/>
        </w:numPr>
        <w:tabs>
          <w:tab w:val="left" w:pos="220"/>
          <w:tab w:val="left" w:pos="720"/>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Listar los requerimientos de software y hardware.  </w:t>
      </w:r>
    </w:p>
    <w:p w:rsidR="00C6318A" w:rsidRPr="00C6318A" w:rsidRDefault="00C6318A" w:rsidP="00C6318A">
      <w:pPr>
        <w:widowControl w:val="0"/>
        <w:numPr>
          <w:ilvl w:val="0"/>
          <w:numId w:val="19"/>
        </w:numPr>
        <w:tabs>
          <w:tab w:val="left" w:pos="220"/>
          <w:tab w:val="left" w:pos="720"/>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Desarrollar los materiales educativos.  </w:t>
      </w:r>
    </w:p>
    <w:p w:rsidR="00C6318A" w:rsidRPr="00C6318A" w:rsidRDefault="00C6318A" w:rsidP="00C6318A">
      <w:pPr>
        <w:widowControl w:val="0"/>
        <w:numPr>
          <w:ilvl w:val="0"/>
          <w:numId w:val="20"/>
        </w:numPr>
        <w:tabs>
          <w:tab w:val="left" w:pos="220"/>
          <w:tab w:val="left" w:pos="720"/>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Hacer las pruebas y validación.  </w:t>
      </w:r>
    </w:p>
    <w:p w:rsidR="00C6318A" w:rsidRPr="00C6318A" w:rsidRDefault="00C6318A" w:rsidP="00C6318A">
      <w:pPr>
        <w:widowControl w:val="0"/>
        <w:numPr>
          <w:ilvl w:val="0"/>
          <w:numId w:val="21"/>
        </w:numPr>
        <w:tabs>
          <w:tab w:val="left" w:pos="220"/>
          <w:tab w:val="left" w:pos="720"/>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Ejecutar las pruebas de usabilidad.  </w:t>
      </w:r>
    </w:p>
    <w:p w:rsidR="00C6318A" w:rsidRPr="00C6318A" w:rsidRDefault="00C6318A" w:rsidP="00C6318A">
      <w:pPr>
        <w:widowControl w:val="0"/>
        <w:numPr>
          <w:ilvl w:val="0"/>
          <w:numId w:val="22"/>
        </w:numPr>
        <w:tabs>
          <w:tab w:val="left" w:pos="220"/>
          <w:tab w:val="left" w:pos="720"/>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Implementar el sistema.  </w:t>
      </w:r>
    </w:p>
    <w:p w:rsidR="00C6318A" w:rsidRDefault="00C6318A" w:rsidP="0059501F">
      <w:pPr>
        <w:widowControl w:val="0"/>
        <w:numPr>
          <w:ilvl w:val="0"/>
          <w:numId w:val="23"/>
        </w:numPr>
        <w:tabs>
          <w:tab w:val="left" w:pos="220"/>
          <w:tab w:val="left" w:pos="426"/>
        </w:tabs>
        <w:autoSpaceDE w:val="0"/>
        <w:autoSpaceDN w:val="0"/>
        <w:adjustRightInd w:val="0"/>
        <w:spacing w:line="360" w:lineRule="auto"/>
        <w:ind w:hanging="720"/>
        <w:jc w:val="both"/>
        <w:rPr>
          <w:rFonts w:ascii="Arial" w:eastAsiaTheme="minorHAnsi" w:hAnsi="Arial" w:cs="Arial"/>
          <w:sz w:val="22"/>
          <w:szCs w:val="22"/>
          <w:lang w:val="es-ES"/>
        </w:rPr>
      </w:pPr>
      <w:r w:rsidRPr="00C6318A">
        <w:rPr>
          <w:rFonts w:ascii="Arial" w:eastAsiaTheme="minorHAnsi" w:hAnsi="Arial" w:cs="Arial"/>
          <w:sz w:val="22"/>
          <w:szCs w:val="22"/>
          <w:lang w:val="es-ES"/>
        </w:rPr>
        <w:t>Dar mantenimiento y monitoreo, soporte técnico.  </w:t>
      </w:r>
    </w:p>
    <w:p w:rsidR="0059501F" w:rsidRPr="00C6318A" w:rsidRDefault="0059501F" w:rsidP="0059501F">
      <w:pPr>
        <w:widowControl w:val="0"/>
        <w:tabs>
          <w:tab w:val="left" w:pos="220"/>
          <w:tab w:val="left" w:pos="426"/>
        </w:tabs>
        <w:autoSpaceDE w:val="0"/>
        <w:autoSpaceDN w:val="0"/>
        <w:adjustRightInd w:val="0"/>
        <w:spacing w:line="360" w:lineRule="auto"/>
        <w:ind w:left="720"/>
        <w:jc w:val="both"/>
        <w:rPr>
          <w:rFonts w:ascii="Arial" w:eastAsiaTheme="minorHAnsi" w:hAnsi="Arial" w:cs="Arial"/>
          <w:sz w:val="22"/>
          <w:szCs w:val="22"/>
          <w:lang w:val="es-ES"/>
        </w:rPr>
      </w:pPr>
    </w:p>
    <w:p w:rsid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Parte importante en todo desarrollo de una metodología es la elaboración de instrumentos para varias de las acciones listadas, por lo que su preparación debe ser cuidadosa y metodológicamente bien sustentados. Entre las técnicas estadísticas que se utilizaron para su validación están las de medición de frecuencias, análisis de varianza y análisis de confiabilidad.  </w:t>
      </w:r>
    </w:p>
    <w:p w:rsidR="0059501F" w:rsidRPr="00C6318A"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Toda herramienta tecnológica que va ser utilizada por personas debe pasar por pruebas de usabilidad, la cual es una disciplina que revisa una serie de factores con el fin de establecer si cumplen con las necesidades de los usuarios potenciales de forma fácil, cómoda e intuitiva. También se refiere a la calidad de la experiencia del usuario cuando interactúa con sitios web o aplicaciones tecnológicas, o bien las causas de aceptación y la precepción de utilidad y facilidad de uso. Para las pruebas de usabilidad se recurrió al muestreo aleatorio simple y las pruebas se hicieron con expertos, profesores, y usuarios potenciales. Los instrumentos para cada prueba se puntualizan en la sección correspondiente.    </w:t>
      </w:r>
    </w:p>
    <w:p w:rsidR="0059501F" w:rsidRPr="00C6318A"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P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Para el diseño de cuestionarios y las pruebas de usabilidad se consideraron las diferentes escalas de respuesta posibles, tales con respuesta tipo Likert, dicotómicas o cerradas, y los modelos Escala de Usabilidad de Sistemas (SUS) o Modelos de Aceptación de la Tecnología (TAM) según se adaptó a lo que se quiso explorar. </w:t>
      </w:r>
    </w:p>
    <w:p w:rsidR="005B634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lastRenderedPageBreak/>
        <w:t xml:space="preserve">Para realizar la metodología se incluyó la descripción del problema, el objetivo general, los objetivos específicos, las preguntas de investigación y la justificación del proyecto, detallando todo el proceso que se tuvo que hacer para poder llegar a realizar las mejoras de PIAC. </w:t>
      </w:r>
    </w:p>
    <w:p w:rsidR="005B634A" w:rsidRDefault="005B634A"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Default="00C6318A" w:rsidP="00C6318A">
      <w:pPr>
        <w:widowControl w:val="0"/>
        <w:autoSpaceDE w:val="0"/>
        <w:autoSpaceDN w:val="0"/>
        <w:adjustRightInd w:val="0"/>
        <w:spacing w:line="360" w:lineRule="auto"/>
        <w:jc w:val="both"/>
        <w:rPr>
          <w:rFonts w:ascii="Arial" w:eastAsiaTheme="minorHAnsi" w:hAnsi="Arial" w:cs="Arial"/>
          <w:sz w:val="22"/>
          <w:szCs w:val="22"/>
          <w:lang w:val="es-ES"/>
        </w:rPr>
      </w:pPr>
      <w:r w:rsidRPr="00C6318A">
        <w:rPr>
          <w:rFonts w:ascii="Arial" w:eastAsiaTheme="minorHAnsi" w:hAnsi="Arial" w:cs="Arial"/>
          <w:sz w:val="22"/>
          <w:szCs w:val="22"/>
          <w:lang w:val="es-ES"/>
        </w:rPr>
        <w:t>A partir de esta experiencia se pudo proponer la metodología y aplicar las diversas pruebas a los usuarios finales. De esta manera se colaboró en la reestructuración de PIAC y se propone como guía de desarrollo su documentación para otras plataformas o aplicaciones afines. </w:t>
      </w:r>
    </w:p>
    <w:p w:rsidR="0059501F"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5B634A" w:rsidRPr="006F44C8" w:rsidRDefault="005B634A" w:rsidP="006F44C8">
      <w:pPr>
        <w:pStyle w:val="Ttulo2"/>
        <w:rPr>
          <w:rFonts w:ascii="Arial" w:hAnsi="Arial" w:cs="Arial"/>
          <w:i/>
          <w:color w:val="auto"/>
          <w:sz w:val="24"/>
          <w:szCs w:val="24"/>
        </w:rPr>
      </w:pPr>
      <w:bookmarkStart w:id="602" w:name="_Toc389243601"/>
      <w:r w:rsidRPr="006F44C8">
        <w:rPr>
          <w:rFonts w:ascii="Arial" w:hAnsi="Arial" w:cs="Arial"/>
          <w:i/>
          <w:color w:val="auto"/>
          <w:sz w:val="24"/>
          <w:szCs w:val="24"/>
        </w:rPr>
        <w:t>Trabajo</w:t>
      </w:r>
      <w:r w:rsidR="006F44C8">
        <w:rPr>
          <w:rFonts w:ascii="Arial" w:hAnsi="Arial" w:cs="Arial"/>
          <w:i/>
          <w:color w:val="auto"/>
          <w:sz w:val="24"/>
          <w:szCs w:val="24"/>
        </w:rPr>
        <w:t xml:space="preserve"> a</w:t>
      </w:r>
      <w:r w:rsidRPr="006F44C8">
        <w:rPr>
          <w:rFonts w:ascii="Arial" w:hAnsi="Arial" w:cs="Arial"/>
          <w:i/>
          <w:color w:val="auto"/>
          <w:sz w:val="24"/>
          <w:szCs w:val="24"/>
        </w:rPr>
        <w:t xml:space="preserve"> futuro</w:t>
      </w:r>
      <w:bookmarkEnd w:id="602"/>
      <w:r w:rsidRPr="006F44C8">
        <w:rPr>
          <w:rFonts w:ascii="Arial" w:hAnsi="Arial" w:cs="Arial"/>
          <w:i/>
          <w:color w:val="auto"/>
          <w:sz w:val="24"/>
          <w:szCs w:val="24"/>
        </w:rPr>
        <w:t xml:space="preserve"> </w:t>
      </w:r>
    </w:p>
    <w:p w:rsidR="005B634A" w:rsidRDefault="005B634A"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972B33" w:rsidRDefault="00EC022B" w:rsidP="00C6318A">
      <w:pPr>
        <w:widowControl w:val="0"/>
        <w:autoSpaceDE w:val="0"/>
        <w:autoSpaceDN w:val="0"/>
        <w:adjustRightInd w:val="0"/>
        <w:spacing w:line="360" w:lineRule="auto"/>
        <w:jc w:val="both"/>
        <w:rPr>
          <w:ins w:id="603" w:author="Lanix_XP" w:date="2014-06-13T14:40:00Z"/>
          <w:rFonts w:ascii="Arial" w:eastAsiaTheme="minorHAnsi" w:hAnsi="Arial" w:cs="Arial"/>
          <w:sz w:val="22"/>
          <w:szCs w:val="22"/>
          <w:lang w:val="es-ES"/>
        </w:rPr>
      </w:pPr>
      <w:commentRangeStart w:id="604"/>
      <w:r>
        <w:rPr>
          <w:rFonts w:ascii="Arial" w:eastAsiaTheme="minorHAnsi" w:hAnsi="Arial" w:cs="Arial"/>
          <w:sz w:val="22"/>
          <w:szCs w:val="22"/>
          <w:lang w:val="es-ES"/>
        </w:rPr>
        <w:t xml:space="preserve">A decir verdad hablar sobre el futuro </w:t>
      </w:r>
      <w:del w:id="605" w:author="Lanix_XP" w:date="2014-06-13T14:40:00Z">
        <w:r w:rsidDel="007572D4">
          <w:rPr>
            <w:rFonts w:ascii="Arial" w:eastAsiaTheme="minorHAnsi" w:hAnsi="Arial" w:cs="Arial"/>
            <w:sz w:val="22"/>
            <w:szCs w:val="22"/>
            <w:lang w:val="es-ES"/>
          </w:rPr>
          <w:delText xml:space="preserve">sobre </w:delText>
        </w:r>
      </w:del>
      <w:ins w:id="606" w:author="Lanix_XP" w:date="2014-06-13T14:40:00Z">
        <w:r w:rsidR="007572D4">
          <w:rPr>
            <w:rFonts w:ascii="Arial" w:eastAsiaTheme="minorHAnsi" w:hAnsi="Arial" w:cs="Arial"/>
            <w:sz w:val="22"/>
            <w:szCs w:val="22"/>
            <w:lang w:val="es-ES"/>
          </w:rPr>
          <w:t xml:space="preserve">de </w:t>
        </w:r>
      </w:ins>
      <w:r>
        <w:rPr>
          <w:rFonts w:ascii="Arial" w:eastAsiaTheme="minorHAnsi" w:hAnsi="Arial" w:cs="Arial"/>
          <w:sz w:val="22"/>
          <w:szCs w:val="22"/>
          <w:lang w:val="es-ES"/>
        </w:rPr>
        <w:t>la tecnología es un poco parcial como para extenderla</w:t>
      </w:r>
      <w:del w:id="607" w:author="Lanix_XP" w:date="2014-06-13T14:40:00Z">
        <w:r w:rsidDel="007572D4">
          <w:rPr>
            <w:rFonts w:ascii="Arial" w:eastAsiaTheme="minorHAnsi" w:hAnsi="Arial" w:cs="Arial"/>
            <w:sz w:val="22"/>
            <w:szCs w:val="22"/>
            <w:lang w:val="es-ES"/>
          </w:rPr>
          <w:delText>s</w:delText>
        </w:r>
      </w:del>
      <w:r>
        <w:rPr>
          <w:rFonts w:ascii="Arial" w:eastAsiaTheme="minorHAnsi" w:hAnsi="Arial" w:cs="Arial"/>
          <w:sz w:val="22"/>
          <w:szCs w:val="22"/>
          <w:lang w:val="es-ES"/>
        </w:rPr>
        <w:t xml:space="preserve"> en tiempo en tanto razones suficientes de lo que sucederá y por lo tanto nuestro objeto de e</w:t>
      </w:r>
      <w:r w:rsidR="003D79EA">
        <w:rPr>
          <w:rFonts w:ascii="Arial" w:eastAsiaTheme="minorHAnsi" w:hAnsi="Arial" w:cs="Arial"/>
          <w:sz w:val="22"/>
          <w:szCs w:val="22"/>
          <w:lang w:val="es-ES"/>
        </w:rPr>
        <w:t>studio es inestable</w:t>
      </w:r>
      <w:commentRangeEnd w:id="604"/>
      <w:r w:rsidR="007572D4">
        <w:rPr>
          <w:rStyle w:val="Refdecomentario"/>
        </w:rPr>
        <w:commentReference w:id="604"/>
      </w:r>
      <w:r w:rsidR="003D79EA">
        <w:rPr>
          <w:rFonts w:ascii="Arial" w:eastAsiaTheme="minorHAnsi" w:hAnsi="Arial" w:cs="Arial"/>
          <w:sz w:val="22"/>
          <w:szCs w:val="22"/>
          <w:lang w:val="es-ES"/>
        </w:rPr>
        <w:t xml:space="preserve">. </w:t>
      </w:r>
      <w:r w:rsidR="00261F07">
        <w:rPr>
          <w:rFonts w:ascii="Arial" w:eastAsiaTheme="minorHAnsi" w:hAnsi="Arial" w:cs="Arial"/>
          <w:sz w:val="22"/>
          <w:szCs w:val="22"/>
          <w:lang w:val="es-ES"/>
        </w:rPr>
        <w:t>El trabajo que se es</w:t>
      </w:r>
      <w:r w:rsidR="003D79EA">
        <w:rPr>
          <w:rFonts w:ascii="Arial" w:eastAsiaTheme="minorHAnsi" w:hAnsi="Arial" w:cs="Arial"/>
          <w:sz w:val="22"/>
          <w:szCs w:val="22"/>
          <w:lang w:val="es-ES"/>
        </w:rPr>
        <w:t>tá</w:t>
      </w:r>
      <w:r>
        <w:rPr>
          <w:rFonts w:ascii="Arial" w:eastAsiaTheme="minorHAnsi" w:hAnsi="Arial" w:cs="Arial"/>
          <w:sz w:val="22"/>
          <w:szCs w:val="22"/>
          <w:lang w:val="es-ES"/>
        </w:rPr>
        <w:t xml:space="preserve"> presentando en esta tesis claramente</w:t>
      </w:r>
      <w:r w:rsidR="00261F07">
        <w:rPr>
          <w:rFonts w:ascii="Arial" w:eastAsiaTheme="minorHAnsi" w:hAnsi="Arial" w:cs="Arial"/>
          <w:sz w:val="22"/>
          <w:szCs w:val="22"/>
          <w:lang w:val="es-ES"/>
        </w:rPr>
        <w:t xml:space="preserve"> puede </w:t>
      </w:r>
      <w:del w:id="608" w:author="Lanix_XP" w:date="2014-06-13T14:40:00Z">
        <w:r w:rsidR="00261F07" w:rsidDel="007572D4">
          <w:rPr>
            <w:rFonts w:ascii="Arial" w:eastAsiaTheme="minorHAnsi" w:hAnsi="Arial" w:cs="Arial"/>
            <w:sz w:val="22"/>
            <w:szCs w:val="22"/>
            <w:lang w:val="es-ES"/>
          </w:rPr>
          <w:delText xml:space="preserve">ser </w:delText>
        </w:r>
      </w:del>
      <w:r w:rsidR="00261F07">
        <w:rPr>
          <w:rFonts w:ascii="Arial" w:eastAsiaTheme="minorHAnsi" w:hAnsi="Arial" w:cs="Arial"/>
          <w:sz w:val="22"/>
          <w:szCs w:val="22"/>
          <w:lang w:val="es-ES"/>
        </w:rPr>
        <w:t>mejora</w:t>
      </w:r>
      <w:ins w:id="609" w:author="Lanix_XP" w:date="2014-06-13T14:40:00Z">
        <w:r w:rsidR="007572D4">
          <w:rPr>
            <w:rFonts w:ascii="Arial" w:eastAsiaTheme="minorHAnsi" w:hAnsi="Arial" w:cs="Arial"/>
            <w:sz w:val="22"/>
            <w:szCs w:val="22"/>
            <w:lang w:val="es-ES"/>
          </w:rPr>
          <w:t>rse</w:t>
        </w:r>
      </w:ins>
      <w:del w:id="610" w:author="Lanix_XP" w:date="2014-06-13T14:40:00Z">
        <w:r w:rsidR="00261F07" w:rsidDel="007572D4">
          <w:rPr>
            <w:rFonts w:ascii="Arial" w:eastAsiaTheme="minorHAnsi" w:hAnsi="Arial" w:cs="Arial"/>
            <w:sz w:val="22"/>
            <w:szCs w:val="22"/>
            <w:lang w:val="es-ES"/>
          </w:rPr>
          <w:delText>do</w:delText>
        </w:r>
      </w:del>
      <w:r w:rsidR="00261F07">
        <w:rPr>
          <w:rFonts w:ascii="Arial" w:eastAsiaTheme="minorHAnsi" w:hAnsi="Arial" w:cs="Arial"/>
          <w:sz w:val="22"/>
          <w:szCs w:val="22"/>
          <w:lang w:val="es-ES"/>
        </w:rPr>
        <w:t xml:space="preserve"> especialmente si nos enfocamos</w:t>
      </w:r>
      <w:r>
        <w:rPr>
          <w:rFonts w:ascii="Arial" w:eastAsiaTheme="minorHAnsi" w:hAnsi="Arial" w:cs="Arial"/>
          <w:sz w:val="22"/>
          <w:szCs w:val="22"/>
          <w:lang w:val="es-ES"/>
        </w:rPr>
        <w:t xml:space="preserve"> en utilizar la tecnología;  la intención de la tesis es facilitar la creación de los entornos lo mejor posible. Existen puntos por mejorar; como por ejemplo todo lo referente a</w:t>
      </w:r>
      <w:del w:id="611" w:author="Lanix_XP" w:date="2014-06-13T14:40:00Z">
        <w:r w:rsidDel="007572D4">
          <w:rPr>
            <w:rFonts w:ascii="Arial" w:eastAsiaTheme="minorHAnsi" w:hAnsi="Arial" w:cs="Arial"/>
            <w:sz w:val="22"/>
            <w:szCs w:val="22"/>
            <w:lang w:val="es-ES"/>
          </w:rPr>
          <w:delText xml:space="preserve"> e</w:delText>
        </w:r>
      </w:del>
      <w:r>
        <w:rPr>
          <w:rFonts w:ascii="Arial" w:eastAsiaTheme="minorHAnsi" w:hAnsi="Arial" w:cs="Arial"/>
          <w:sz w:val="22"/>
          <w:szCs w:val="22"/>
          <w:lang w:val="es-ES"/>
        </w:rPr>
        <w:t>l front-end y back-end donde siempre estamos pensando en facilitar las cosas en todos los aspectos y estar a la vanguardia en la tecnología.</w:t>
      </w:r>
    </w:p>
    <w:p w:rsidR="007572D4" w:rsidRDefault="007572D4"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A474C" w:rsidRDefault="00EC022B" w:rsidP="00C6318A">
      <w:pPr>
        <w:widowControl w:val="0"/>
        <w:autoSpaceDE w:val="0"/>
        <w:autoSpaceDN w:val="0"/>
        <w:adjustRightInd w:val="0"/>
        <w:spacing w:line="360" w:lineRule="auto"/>
        <w:jc w:val="both"/>
        <w:rPr>
          <w:rFonts w:ascii="Arial" w:eastAsiaTheme="minorHAnsi" w:hAnsi="Arial" w:cs="Arial"/>
          <w:sz w:val="22"/>
          <w:szCs w:val="22"/>
          <w:lang w:val="es-ES"/>
        </w:rPr>
      </w:pPr>
      <w:r>
        <w:rPr>
          <w:rFonts w:ascii="Arial" w:eastAsiaTheme="minorHAnsi" w:hAnsi="Arial" w:cs="Arial"/>
          <w:sz w:val="22"/>
          <w:szCs w:val="22"/>
          <w:lang w:val="es-ES"/>
        </w:rPr>
        <w:t>Algunos punt</w:t>
      </w:r>
      <w:r w:rsidR="00CA474C">
        <w:rPr>
          <w:rFonts w:ascii="Arial" w:eastAsiaTheme="minorHAnsi" w:hAnsi="Arial" w:cs="Arial"/>
          <w:sz w:val="22"/>
          <w:szCs w:val="22"/>
          <w:lang w:val="es-ES"/>
        </w:rPr>
        <w:t xml:space="preserve">os por mejorar en la plataforma </w:t>
      </w:r>
      <w:del w:id="612" w:author="Lanix_XP" w:date="2014-06-13T14:41:00Z">
        <w:r w:rsidR="00CA474C" w:rsidDel="007572D4">
          <w:rPr>
            <w:rFonts w:ascii="Arial" w:eastAsiaTheme="minorHAnsi" w:hAnsi="Arial" w:cs="Arial"/>
            <w:sz w:val="22"/>
            <w:szCs w:val="22"/>
            <w:lang w:val="es-ES"/>
          </w:rPr>
          <w:delText xml:space="preserve">un poco </w:delText>
        </w:r>
        <w:r w:rsidR="003D79EA" w:rsidDel="007572D4">
          <w:rPr>
            <w:rFonts w:ascii="Arial" w:eastAsiaTheme="minorHAnsi" w:hAnsi="Arial" w:cs="Arial"/>
            <w:sz w:val="22"/>
            <w:szCs w:val="22"/>
            <w:lang w:val="es-ES"/>
          </w:rPr>
          <w:delText>más</w:delText>
        </w:r>
        <w:r w:rsidR="00CA474C" w:rsidDel="007572D4">
          <w:rPr>
            <w:rFonts w:ascii="Arial" w:eastAsiaTheme="minorHAnsi" w:hAnsi="Arial" w:cs="Arial"/>
            <w:sz w:val="22"/>
            <w:szCs w:val="22"/>
            <w:lang w:val="es-ES"/>
          </w:rPr>
          <w:delText xml:space="preserve"> próximos </w:delText>
        </w:r>
        <w:r w:rsidR="003D79EA" w:rsidDel="007572D4">
          <w:rPr>
            <w:rFonts w:ascii="Arial" w:eastAsiaTheme="minorHAnsi" w:hAnsi="Arial" w:cs="Arial"/>
            <w:sz w:val="22"/>
            <w:szCs w:val="22"/>
            <w:lang w:val="es-ES"/>
          </w:rPr>
          <w:delText>lo es</w:delText>
        </w:r>
      </w:del>
      <w:ins w:id="613" w:author="Lanix_XP" w:date="2014-06-13T14:41:00Z">
        <w:r w:rsidR="007572D4">
          <w:rPr>
            <w:rFonts w:ascii="Arial" w:eastAsiaTheme="minorHAnsi" w:hAnsi="Arial" w:cs="Arial"/>
            <w:sz w:val="22"/>
            <w:szCs w:val="22"/>
            <w:lang w:val="es-ES"/>
          </w:rPr>
          <w:t xml:space="preserve">son en </w:t>
        </w:r>
      </w:ins>
      <w:del w:id="614" w:author="Lanix_XP" w:date="2014-06-13T14:41:00Z">
        <w:r w:rsidR="003D79EA" w:rsidDel="007572D4">
          <w:rPr>
            <w:rFonts w:ascii="Arial" w:eastAsiaTheme="minorHAnsi" w:hAnsi="Arial" w:cs="Arial"/>
            <w:sz w:val="22"/>
            <w:szCs w:val="22"/>
            <w:lang w:val="es-ES"/>
          </w:rPr>
          <w:delText xml:space="preserve"> con </w:delText>
        </w:r>
      </w:del>
      <w:r w:rsidR="003D79EA">
        <w:rPr>
          <w:rFonts w:ascii="Arial" w:eastAsiaTheme="minorHAnsi" w:hAnsi="Arial" w:cs="Arial"/>
          <w:sz w:val="22"/>
          <w:szCs w:val="22"/>
          <w:lang w:val="es-ES"/>
        </w:rPr>
        <w:t>relación a</w:t>
      </w:r>
      <w:r w:rsidR="00CA474C">
        <w:rPr>
          <w:rFonts w:ascii="Arial" w:eastAsiaTheme="minorHAnsi" w:hAnsi="Arial" w:cs="Arial"/>
          <w:sz w:val="22"/>
          <w:szCs w:val="22"/>
          <w:lang w:val="es-ES"/>
        </w:rPr>
        <w:t xml:space="preserve"> </w:t>
      </w:r>
      <w:r w:rsidR="003D79EA">
        <w:rPr>
          <w:rFonts w:ascii="Arial" w:eastAsiaTheme="minorHAnsi" w:hAnsi="Arial" w:cs="Arial"/>
          <w:sz w:val="22"/>
          <w:szCs w:val="22"/>
          <w:lang w:val="es-ES"/>
        </w:rPr>
        <w:t>la interfaz grá</w:t>
      </w:r>
      <w:r>
        <w:rPr>
          <w:rFonts w:ascii="Arial" w:eastAsiaTheme="minorHAnsi" w:hAnsi="Arial" w:cs="Arial"/>
          <w:sz w:val="22"/>
          <w:szCs w:val="22"/>
          <w:lang w:val="es-ES"/>
        </w:rPr>
        <w:t>fica</w:t>
      </w:r>
      <w:r w:rsidR="00CA474C">
        <w:rPr>
          <w:rFonts w:ascii="Arial" w:eastAsiaTheme="minorHAnsi" w:hAnsi="Arial" w:cs="Arial"/>
          <w:sz w:val="22"/>
          <w:szCs w:val="22"/>
          <w:lang w:val="es-ES"/>
        </w:rPr>
        <w:t>. A</w:t>
      </w:r>
      <w:r>
        <w:rPr>
          <w:rFonts w:ascii="Arial" w:eastAsiaTheme="minorHAnsi" w:hAnsi="Arial" w:cs="Arial"/>
          <w:sz w:val="22"/>
          <w:szCs w:val="22"/>
          <w:lang w:val="es-ES"/>
        </w:rPr>
        <w:t>ctualmente existen algunos frameworks que pueden usarse para mejorar este aspecto</w:t>
      </w:r>
      <w:r w:rsidR="00CA474C">
        <w:rPr>
          <w:rFonts w:ascii="Arial" w:eastAsiaTheme="minorHAnsi" w:hAnsi="Arial" w:cs="Arial"/>
          <w:sz w:val="22"/>
          <w:szCs w:val="22"/>
          <w:lang w:val="es-ES"/>
        </w:rPr>
        <w:t>. Mejorar el método de enseñanza utilizando la plataforma y poner mas animaciones, material que ayude al usuario a entender las matemáticas.</w:t>
      </w:r>
    </w:p>
    <w:p w:rsidR="00CA474C" w:rsidRDefault="00CA474C"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59501F" w:rsidRPr="00C6318A" w:rsidRDefault="0059501F" w:rsidP="00C6318A">
      <w:pPr>
        <w:widowControl w:val="0"/>
        <w:autoSpaceDE w:val="0"/>
        <w:autoSpaceDN w:val="0"/>
        <w:adjustRightInd w:val="0"/>
        <w:spacing w:line="360" w:lineRule="auto"/>
        <w:jc w:val="both"/>
        <w:rPr>
          <w:rFonts w:ascii="Arial" w:eastAsiaTheme="minorHAnsi" w:hAnsi="Arial" w:cs="Arial"/>
          <w:sz w:val="22"/>
          <w:szCs w:val="22"/>
          <w:lang w:val="es-ES"/>
        </w:rPr>
      </w:pPr>
    </w:p>
    <w:p w:rsidR="00C6318A" w:rsidRDefault="00C6318A" w:rsidP="00C6318A">
      <w:pPr>
        <w:widowControl w:val="0"/>
        <w:autoSpaceDE w:val="0"/>
        <w:autoSpaceDN w:val="0"/>
        <w:adjustRightInd w:val="0"/>
        <w:rPr>
          <w:rFonts w:ascii="Tahoma" w:eastAsiaTheme="minorHAnsi" w:hAnsi="Tahoma" w:cs="Tahoma"/>
          <w:sz w:val="16"/>
          <w:szCs w:val="16"/>
          <w:lang w:val="es-ES"/>
        </w:rPr>
      </w:pPr>
      <w:r>
        <w:rPr>
          <w:rFonts w:ascii="Calibri" w:eastAsiaTheme="minorHAnsi" w:hAnsi="Calibri" w:cs="Calibri"/>
          <w:sz w:val="30"/>
          <w:szCs w:val="30"/>
          <w:lang w:val="es-ES"/>
        </w:rPr>
        <w:t> </w:t>
      </w:r>
    </w:p>
    <w:p w:rsidR="001D0A24" w:rsidRPr="003637F4" w:rsidRDefault="00C6318A" w:rsidP="00C6318A">
      <w:pPr>
        <w:rPr>
          <w:lang w:val="es-ES"/>
        </w:rPr>
      </w:pPr>
      <w:r>
        <w:rPr>
          <w:rFonts w:ascii="Calibri" w:eastAsiaTheme="minorHAnsi" w:hAnsi="Calibri" w:cs="Calibri"/>
          <w:sz w:val="30"/>
          <w:szCs w:val="30"/>
          <w:lang w:val="es-ES"/>
        </w:rPr>
        <w:t> </w:t>
      </w:r>
    </w:p>
    <w:p w:rsidR="00FD4556" w:rsidRPr="00237AA3" w:rsidRDefault="00FD4556">
      <w:pPr>
        <w:spacing w:after="160" w:line="259" w:lineRule="auto"/>
        <w:rPr>
          <w:rFonts w:ascii="Arial" w:hAnsi="Arial" w:cs="Arial"/>
          <w:sz w:val="22"/>
          <w:szCs w:val="22"/>
          <w:lang w:val="es-ES"/>
        </w:rPr>
      </w:pPr>
      <w:r w:rsidRPr="00237AA3">
        <w:rPr>
          <w:rFonts w:ascii="Arial" w:hAnsi="Arial" w:cs="Arial"/>
          <w:sz w:val="22"/>
          <w:szCs w:val="22"/>
          <w:lang w:val="es-ES"/>
        </w:rPr>
        <w:br w:type="page"/>
      </w:r>
    </w:p>
    <w:bookmarkStart w:id="615" w:name="_Toc389243602" w:displacedByCustomXml="next"/>
    <w:sdt>
      <w:sdtPr>
        <w:rPr>
          <w:rFonts w:ascii="Times New Roman" w:eastAsia="Times New Roman" w:hAnsi="Times New Roman" w:cs="Times New Roman"/>
          <w:b w:val="0"/>
          <w:bCs w:val="0"/>
          <w:color w:val="auto"/>
          <w:sz w:val="24"/>
          <w:szCs w:val="24"/>
          <w:lang w:val="es-ES"/>
        </w:rPr>
        <w:id w:val="-1950694302"/>
        <w:docPartObj>
          <w:docPartGallery w:val="Bibliographies"/>
          <w:docPartUnique/>
        </w:docPartObj>
      </w:sdtPr>
      <w:sdtEndPr>
        <w:rPr>
          <w:lang w:val="es-MX"/>
        </w:rPr>
      </w:sdtEndPr>
      <w:sdtContent>
        <w:p w:rsidR="005C5A30" w:rsidRDefault="005C5A30">
          <w:pPr>
            <w:pStyle w:val="Ttulo1"/>
          </w:pPr>
          <w:r>
            <w:rPr>
              <w:lang w:val="es-ES"/>
            </w:rPr>
            <w:t>Bibliografía</w:t>
          </w:r>
          <w:bookmarkEnd w:id="615"/>
        </w:p>
        <w:sdt>
          <w:sdtPr>
            <w:id w:val="111145805"/>
            <w:bibliography/>
          </w:sdtPr>
          <w:sdtContent>
            <w:sdt>
              <w:sdtPr>
                <w:id w:val="678320780"/>
                <w:bibliography/>
              </w:sdtPr>
              <w:sdtContent>
                <w:p w:rsidR="00533B69" w:rsidRDefault="00533B69" w:rsidP="00533B69">
                  <w:pPr>
                    <w:pStyle w:val="Bibliografa"/>
                    <w:ind w:left="720" w:hanging="720"/>
                    <w:rPr>
                      <w:noProof/>
                    </w:rPr>
                  </w:pPr>
                  <w:r w:rsidRPr="003D79EA">
                    <w:rPr>
                      <w:noProof/>
                      <w:lang w:val="es-ES"/>
                    </w:rPr>
                    <w:t xml:space="preserve">(2006). En J. Nielsen, &amp; H. Loranger, </w:t>
                  </w:r>
                  <w:r w:rsidRPr="003D79EA">
                    <w:rPr>
                      <w:i/>
                      <w:iCs/>
                      <w:noProof/>
                      <w:lang w:val="es-ES"/>
                    </w:rPr>
                    <w:t>Prioritizing Web Usability</w:t>
                  </w:r>
                  <w:r w:rsidRPr="003D79EA">
                    <w:rPr>
                      <w:noProof/>
                      <w:lang w:val="es-ES"/>
                    </w:rPr>
                    <w:t xml:space="preserve"> (1st ed., pág. 432). </w:t>
                  </w:r>
                  <w:r w:rsidRPr="004B2BB1">
                    <w:rPr>
                      <w:noProof/>
                    </w:rPr>
                    <w:t xml:space="preserve">Berkeley, </w:t>
                  </w:r>
                  <w:r>
                    <w:rPr>
                      <w:noProof/>
                    </w:rPr>
                    <w:t>California, USA: Prentice Hall.</w:t>
                  </w:r>
                </w:p>
                <w:p w:rsidR="00533B69" w:rsidRDefault="009020F8" w:rsidP="00533B69">
                  <w:pPr>
                    <w:pStyle w:val="Bibliografa"/>
                    <w:ind w:left="720" w:hanging="720"/>
                    <w:rPr>
                      <w:noProof/>
                      <w:lang w:val="es-ES"/>
                    </w:rPr>
                  </w:pPr>
                  <w:r w:rsidRPr="0020025E">
                    <w:fldChar w:fldCharType="begin"/>
                  </w:r>
                  <w:r w:rsidR="00533B69">
                    <w:instrText>BIBLIOGRAPHY</w:instrText>
                  </w:r>
                  <w:r w:rsidRPr="0020025E">
                    <w:fldChar w:fldCharType="end"/>
                  </w:r>
                  <w:r w:rsidR="00533B69" w:rsidRPr="00825D16">
                    <w:rPr>
                      <w:i/>
                      <w:iCs/>
                      <w:noProof/>
                      <w:lang w:val="es-ES"/>
                    </w:rPr>
                    <w:t xml:space="preserve"> </w:t>
                  </w:r>
                  <w:r w:rsidR="00533B69">
                    <w:rPr>
                      <w:i/>
                      <w:iCs/>
                      <w:noProof/>
                      <w:lang w:val="es-ES"/>
                    </w:rPr>
                    <w:t>Apache.org.</w:t>
                  </w:r>
                  <w:r w:rsidR="00533B69">
                    <w:rPr>
                      <w:noProof/>
                      <w:lang w:val="es-ES"/>
                    </w:rPr>
                    <w:t xml:space="preserve"> (10 de Octubre de 2011). Recuperado el 02 de Abril de 2012, de http://portals.apache.org/jetspeed-2/</w:t>
                  </w:r>
                </w:p>
                <w:p w:rsidR="00533B69" w:rsidRDefault="00533B69" w:rsidP="00533B69">
                  <w:pPr>
                    <w:pStyle w:val="Bibliografa"/>
                    <w:ind w:left="720" w:hanging="720"/>
                    <w:rPr>
                      <w:noProof/>
                      <w:lang w:val="es-ES"/>
                    </w:rPr>
                  </w:pPr>
                  <w:r>
                    <w:rPr>
                      <w:noProof/>
                      <w:lang w:val="es-ES"/>
                    </w:rPr>
                    <w:t xml:space="preserve">Cárdenas Arenas, J. S. (2011). </w:t>
                  </w:r>
                  <w:r>
                    <w:rPr>
                      <w:i/>
                      <w:iCs/>
                      <w:noProof/>
                      <w:lang w:val="es-ES"/>
                    </w:rPr>
                    <w:t>Repositorio Institucional: Universidad Industrial de Santander.</w:t>
                  </w:r>
                  <w:r>
                    <w:rPr>
                      <w:noProof/>
                      <w:lang w:val="es-ES"/>
                    </w:rPr>
                    <w:t xml:space="preserve"> Recuperado el 05 de Abril de 2012, de http://repositorio.uis.edu.co/jspui/bitstream/123456789/2731/2/137765.pdf</w:t>
                  </w:r>
                </w:p>
                <w:p w:rsidR="00533B69" w:rsidRDefault="00533B69" w:rsidP="00533B69">
                  <w:pPr>
                    <w:pStyle w:val="Bibliografa"/>
                    <w:ind w:left="720" w:hanging="720"/>
                    <w:rPr>
                      <w:noProof/>
                      <w:lang w:val="es-ES"/>
                    </w:rPr>
                  </w:pPr>
                  <w:r>
                    <w:rPr>
                      <w:noProof/>
                      <w:lang w:val="es-ES"/>
                    </w:rPr>
                    <w:t xml:space="preserve">Educ. (2012). </w:t>
                  </w:r>
                  <w:r>
                    <w:rPr>
                      <w:i/>
                      <w:iCs/>
                      <w:noProof/>
                      <w:lang w:val="es-ES"/>
                    </w:rPr>
                    <w:t>Educenlinea.com.</w:t>
                  </w:r>
                  <w:r>
                    <w:rPr>
                      <w:noProof/>
                      <w:lang w:val="es-ES"/>
                    </w:rPr>
                    <w:t xml:space="preserve"> Recuperado el 17 de Marzo de 2012, de educenlinea.com: http://www.educenlinea.com/</w:t>
                  </w:r>
                </w:p>
                <w:p w:rsidR="00533B69" w:rsidRDefault="00533B69" w:rsidP="00533B69">
                  <w:pPr>
                    <w:pStyle w:val="Bibliografa"/>
                    <w:ind w:left="720" w:hanging="720"/>
                    <w:rPr>
                      <w:noProof/>
                      <w:lang w:val="es-ES"/>
                    </w:rPr>
                  </w:pPr>
                  <w:r>
                    <w:rPr>
                      <w:i/>
                      <w:iCs/>
                      <w:noProof/>
                      <w:lang w:val="es-ES"/>
                    </w:rPr>
                    <w:t>Educ.ucol.mx.</w:t>
                  </w:r>
                  <w:r>
                    <w:rPr>
                      <w:noProof/>
                      <w:lang w:val="es-ES"/>
                    </w:rPr>
                    <w:t xml:space="preserve"> (2011). Recuperado el 17 de Marzo de 2012, de Educ.ucol.mx: http://educ.ucol.mx/documentos/ANEXO_A.pdf</w:t>
                  </w:r>
                </w:p>
                <w:p w:rsidR="00533B69" w:rsidRDefault="00533B69" w:rsidP="00533B69">
                  <w:pPr>
                    <w:pStyle w:val="Bibliografa"/>
                    <w:ind w:left="720" w:hanging="720"/>
                    <w:rPr>
                      <w:noProof/>
                      <w:lang w:val="es-ES"/>
                    </w:rPr>
                  </w:pPr>
                  <w:r>
                    <w:rPr>
                      <w:noProof/>
                      <w:lang w:val="es-ES"/>
                    </w:rPr>
                    <w:t xml:space="preserve">Guasha Caranqui, C. V. (2012). </w:t>
                  </w:r>
                  <w:r>
                    <w:rPr>
                      <w:i/>
                      <w:iCs/>
                      <w:noProof/>
                      <w:lang w:val="es-ES"/>
                    </w:rPr>
                    <w:t>Dspace- Escuela Superior Politecnica de Chimborazo.</w:t>
                  </w:r>
                  <w:r>
                    <w:rPr>
                      <w:noProof/>
                      <w:lang w:val="es-ES"/>
                    </w:rPr>
                    <w:t xml:space="preserve"> Recuperado el 2 de Abril de 2012, de http://dspace.espoch.edu.ec/bitstream/123456789/2343/1/88T00038.pdf</w:t>
                  </w:r>
                </w:p>
                <w:p w:rsidR="00533B69" w:rsidRDefault="00533B69" w:rsidP="00533B69">
                  <w:pPr>
                    <w:pStyle w:val="Bibliografa"/>
                    <w:ind w:left="720" w:hanging="720"/>
                    <w:rPr>
                      <w:noProof/>
                      <w:lang w:val="es-ES"/>
                    </w:rPr>
                  </w:pPr>
                  <w:r>
                    <w:rPr>
                      <w:noProof/>
                      <w:lang w:val="es-ES"/>
                    </w:rPr>
                    <w:t xml:space="preserve">Manchón, E. (2011). </w:t>
                  </w:r>
                  <w:r>
                    <w:rPr>
                      <w:i/>
                      <w:iCs/>
                      <w:noProof/>
                      <w:lang w:val="es-ES"/>
                    </w:rPr>
                    <w:t>Web Taller.</w:t>
                  </w:r>
                  <w:r>
                    <w:rPr>
                      <w:noProof/>
                      <w:lang w:val="es-ES"/>
                    </w:rPr>
                    <w:t xml:space="preserve"> Recuperado el 04 de Abril de 2012, de http://www.webtaller.com/maletin/articulos/metodos_automatizados_evaluacion_usabilidad.php</w:t>
                  </w:r>
                </w:p>
                <w:p w:rsidR="00533B69" w:rsidRDefault="00533B69" w:rsidP="00533B69">
                  <w:pPr>
                    <w:pStyle w:val="Bibliografa"/>
                    <w:ind w:left="720" w:hanging="720"/>
                    <w:rPr>
                      <w:noProof/>
                      <w:lang w:val="es-ES"/>
                    </w:rPr>
                  </w:pPr>
                  <w:r>
                    <w:rPr>
                      <w:noProof/>
                      <w:lang w:val="es-ES"/>
                    </w:rPr>
                    <w:t xml:space="preserve">Matos Padilla, R. (06 de Marzo de 2008). </w:t>
                  </w:r>
                  <w:r>
                    <w:rPr>
                      <w:i/>
                      <w:iCs/>
                      <w:noProof/>
                      <w:lang w:val="es-ES"/>
                    </w:rPr>
                    <w:t>Programación Web y Tecnologías Informáticas</w:t>
                  </w:r>
                  <w:r>
                    <w:rPr>
                      <w:noProof/>
                      <w:lang w:val="es-ES"/>
                    </w:rPr>
                    <w:t>. Recuperado el 08 de Marzo de 2014, de http://zenkius.blogspot.mx/2008/02/tecnologas-del-lado-del-cliente-applet.html</w:t>
                  </w:r>
                </w:p>
                <w:p w:rsidR="00533B69" w:rsidRDefault="00533B69" w:rsidP="00533B69">
                  <w:pPr>
                    <w:pStyle w:val="Bibliografa"/>
                    <w:ind w:left="720" w:hanging="720"/>
                    <w:rPr>
                      <w:noProof/>
                      <w:lang w:val="es-ES"/>
                    </w:rPr>
                  </w:pPr>
                  <w:r>
                    <w:rPr>
                      <w:i/>
                      <w:iCs/>
                      <w:noProof/>
                      <w:lang w:val="es-ES"/>
                    </w:rPr>
                    <w:t>Moodle.</w:t>
                  </w:r>
                  <w:r>
                    <w:rPr>
                      <w:noProof/>
                      <w:lang w:val="es-ES"/>
                    </w:rPr>
                    <w:t xml:space="preserve"> (07 de Noviembre de 2013). Recuperado el 27 de Noviembre de 2013, de https://moodle.org/about/</w:t>
                  </w:r>
                </w:p>
                <w:p w:rsidR="00533B69" w:rsidRDefault="00533B69" w:rsidP="00533B69">
                  <w:pPr>
                    <w:pStyle w:val="Bibliografa"/>
                    <w:ind w:left="720" w:hanging="720"/>
                    <w:rPr>
                      <w:noProof/>
                      <w:lang w:val="es-ES"/>
                    </w:rPr>
                  </w:pPr>
                  <w:r>
                    <w:rPr>
                      <w:noProof/>
                      <w:lang w:val="es-ES"/>
                    </w:rPr>
                    <w:t xml:space="preserve">Palma, O. (2012). </w:t>
                  </w:r>
                  <w:r>
                    <w:rPr>
                      <w:i/>
                      <w:iCs/>
                      <w:noProof/>
                      <w:lang w:val="es-ES"/>
                    </w:rPr>
                    <w:t>Tecnologia de Ordenadores</w:t>
                  </w:r>
                  <w:r>
                    <w:rPr>
                      <w:noProof/>
                      <w:lang w:val="es-ES"/>
                    </w:rPr>
                    <w:t>. Recuperado el 20 de Marzo de 2014, de http://universidadsigloxxig2.blogspot.mx/p/adobe-flash-payer.html</w:t>
                  </w:r>
                </w:p>
                <w:p w:rsidR="00533B69" w:rsidRDefault="00533B69" w:rsidP="00533B69">
                  <w:pPr>
                    <w:pStyle w:val="Bibliografa"/>
                    <w:ind w:left="720" w:hanging="720"/>
                    <w:rPr>
                      <w:noProof/>
                      <w:lang w:val="es-ES"/>
                    </w:rPr>
                  </w:pPr>
                  <w:r>
                    <w:rPr>
                      <w:noProof/>
                      <w:lang w:val="es-ES"/>
                    </w:rPr>
                    <w:t xml:space="preserve"> Plúas Salazar, D. A., &amp; Miño Camacho, M. D. (Abril de 2011). </w:t>
                  </w:r>
                  <w:r>
                    <w:rPr>
                      <w:i/>
                      <w:iCs/>
                      <w:noProof/>
                      <w:lang w:val="es-ES"/>
                    </w:rPr>
                    <w:t>Repositorio: Universidad Esatal de Milagro.</w:t>
                  </w:r>
                  <w:r>
                    <w:rPr>
                      <w:noProof/>
                      <w:lang w:val="es-ES"/>
                    </w:rPr>
                    <w:t xml:space="preserve"> Recuperado el 05 de Abril de 2012, de http://repositorio.unemi.edu.ec/bitstream/123456789/425/1/sitio%20web%20camara%20de%20comercio.pdf</w:t>
                  </w:r>
                </w:p>
                <w:p w:rsidR="00533B69" w:rsidRPr="00AC0920" w:rsidRDefault="00533B69" w:rsidP="00533B69">
                  <w:pPr>
                    <w:pStyle w:val="Bibliografa"/>
                    <w:ind w:left="720" w:hanging="720"/>
                    <w:rPr>
                      <w:noProof/>
                      <w:lang w:val="es-ES"/>
                    </w:rPr>
                  </w:pPr>
                  <w:r>
                    <w:rPr>
                      <w:noProof/>
                      <w:lang w:val="es-ES"/>
                    </w:rPr>
                    <w:t xml:space="preserve">Sanchez Molano, B. (2012). </w:t>
                  </w:r>
                  <w:r>
                    <w:rPr>
                      <w:i/>
                      <w:iCs/>
                      <w:noProof/>
                      <w:lang w:val="es-ES"/>
                    </w:rPr>
                    <w:t>eduteka.</w:t>
                  </w:r>
                  <w:r>
                    <w:rPr>
                      <w:noProof/>
                      <w:lang w:val="es-ES"/>
                    </w:rPr>
                    <w:t xml:space="preserve"> Recuperado el 03 de Abril de 2012, de http://www.eduteka.org/glosario/tiki-index.php?page=Ajax</w:t>
                  </w:r>
                </w:p>
              </w:sdtContent>
            </w:sdt>
            <w:p w:rsidR="005C5A30" w:rsidRDefault="009020F8" w:rsidP="00533B69">
              <w:pPr>
                <w:pStyle w:val="Bibliografa"/>
                <w:ind w:left="720" w:hanging="720"/>
              </w:pPr>
            </w:p>
          </w:sdtContent>
        </w:sdt>
      </w:sdtContent>
    </w:sdt>
    <w:p w:rsidR="00935C2A" w:rsidRPr="006059F0" w:rsidRDefault="00935C2A" w:rsidP="00285351">
      <w:pPr>
        <w:spacing w:after="160" w:line="259" w:lineRule="auto"/>
        <w:rPr>
          <w:rFonts w:ascii="Arial" w:hAnsi="Arial" w:cs="Arial"/>
          <w:sz w:val="16"/>
          <w:szCs w:val="16"/>
          <w:lang w:val="es-ES"/>
        </w:rPr>
      </w:pPr>
    </w:p>
    <w:sectPr w:rsidR="00935C2A" w:rsidRPr="006059F0" w:rsidSect="0056515B">
      <w:footerReference w:type="default" r:id="rId60"/>
      <w:pgSz w:w="11906" w:h="16838"/>
      <w:pgMar w:top="1417" w:right="1701" w:bottom="1417" w:left="1701" w:header="708" w:footer="708" w:gutter="0"/>
      <w:pgNumType w:start="2"/>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Lanix_XP" w:date="2014-06-13T13:48:00Z" w:initials="L">
    <w:p w:rsidR="00AB0EC1" w:rsidRDefault="00AB0EC1">
      <w:pPr>
        <w:pStyle w:val="Textocomentario"/>
      </w:pPr>
      <w:r>
        <w:rPr>
          <w:rStyle w:val="Refdecomentario"/>
        </w:rPr>
        <w:annotationRef/>
      </w:r>
      <w:r>
        <w:t>Se requiere que en esta parte y en los objetivos sobre todo, se especifique que además de presentarse una metodología, se realizaron mejoras en el diseño de la plataforma PIAC, con el fin de mejorarla. Esto no es claro, sino hasta en la parte de la hipótesis, que es donde aparece que siguiendo una metodología se mejoraron aspectos del PIAC</w:t>
      </w:r>
    </w:p>
  </w:comment>
  <w:comment w:id="26" w:author="Telematica" w:date="2014-06-12T13:05:00Z" w:initials="T">
    <w:p w:rsidR="00AB0EC1" w:rsidRDefault="00AB0EC1">
      <w:pPr>
        <w:pStyle w:val="Textocomentario"/>
      </w:pPr>
      <w:r>
        <w:rPr>
          <w:rStyle w:val="Refdecomentario"/>
        </w:rPr>
        <w:annotationRef/>
      </w:r>
      <w:r>
        <w:t xml:space="preserve">NO ENTENDÍ CUÁL ES EL PROPÓSITO DE PRESENTAR ESTE ENUNCIADO. No sé si quieran decir que las plataformas educativas deben permitir al usuario descansar, permitiéndole trabajar por sesiones o incorporando actividades lúdicas por ejemplo. </w:t>
      </w:r>
    </w:p>
  </w:comment>
  <w:comment w:id="35" w:author="Telematica" w:date="2014-06-12T13:10:00Z" w:initials="T">
    <w:p w:rsidR="00AB0EC1" w:rsidRDefault="00AB0EC1">
      <w:pPr>
        <w:pStyle w:val="Textocomentario"/>
      </w:pPr>
      <w:r>
        <w:rPr>
          <w:rStyle w:val="Refdecomentario"/>
        </w:rPr>
        <w:annotationRef/>
      </w:r>
      <w:r>
        <w:t xml:space="preserve">No he leído el resto del documento. Pero hasta ahorita tengo problemas en entender el alcance de su trabajo. Ustedes van a analizar y a determinar qué hay que reestructurar en el PIAC </w:t>
      </w:r>
    </w:p>
  </w:comment>
  <w:comment w:id="92" w:author="Telematica" w:date="2014-06-12T13:22:00Z" w:initials="T">
    <w:p w:rsidR="00AB0EC1" w:rsidRDefault="00AB0EC1">
      <w:pPr>
        <w:pStyle w:val="Textocomentario"/>
      </w:pPr>
      <w:r>
        <w:rPr>
          <w:rStyle w:val="Refdecomentario"/>
        </w:rPr>
        <w:annotationRef/>
      </w:r>
      <w:r>
        <w:t>En qué parte, porque no se entiende el texto con claridad</w:t>
      </w:r>
    </w:p>
  </w:comment>
  <w:comment w:id="129" w:author="Lanix_XP" w:date="2014-06-13T10:39:00Z" w:initials="L">
    <w:p w:rsidR="00AB0EC1" w:rsidRDefault="00AB0EC1">
      <w:pPr>
        <w:pStyle w:val="Textocomentario"/>
      </w:pPr>
      <w:r>
        <w:rPr>
          <w:rStyle w:val="Refdecomentario"/>
        </w:rPr>
        <w:annotationRef/>
      </w:r>
      <w:r>
        <w:t>Cómo se tiene el control? Y de qué actividades se tiene control?</w:t>
      </w:r>
    </w:p>
  </w:comment>
  <w:comment w:id="130" w:author="Lanix_XP" w:date="2014-06-13T10:42:00Z" w:initials="L">
    <w:p w:rsidR="00AB0EC1" w:rsidRDefault="00AB0EC1">
      <w:pPr>
        <w:pStyle w:val="Textocomentario"/>
      </w:pPr>
      <w:r>
        <w:rPr>
          <w:rStyle w:val="Refdecomentario"/>
        </w:rPr>
        <w:annotationRef/>
      </w:r>
      <w:r>
        <w:t>Arreglar que la figura no se separe de su texto.</w:t>
      </w:r>
    </w:p>
  </w:comment>
  <w:comment w:id="138" w:author="Lanix_XP" w:date="2014-06-13T10:42:00Z" w:initials="L">
    <w:p w:rsidR="00AB0EC1" w:rsidRDefault="00AB0EC1">
      <w:pPr>
        <w:pStyle w:val="Textocomentario"/>
      </w:pPr>
      <w:r>
        <w:rPr>
          <w:rStyle w:val="Refdecomentario"/>
        </w:rPr>
        <w:annotationRef/>
      </w:r>
      <w:r>
        <w:t>Sólo por lo anterior lo hace un ambiente agradable?</w:t>
      </w:r>
    </w:p>
  </w:comment>
  <w:comment w:id="139" w:author="Lanix_XP" w:date="2014-06-13T10:45:00Z" w:initials="L">
    <w:p w:rsidR="00AB0EC1" w:rsidRDefault="00AB0EC1">
      <w:pPr>
        <w:pStyle w:val="Textocomentario"/>
      </w:pPr>
      <w:r>
        <w:rPr>
          <w:rStyle w:val="Refdecomentario"/>
        </w:rPr>
        <w:annotationRef/>
      </w:r>
      <w:r>
        <w:t>De toda plataforma web?</w:t>
      </w:r>
    </w:p>
  </w:comment>
  <w:comment w:id="140" w:author="Lanix_XP" w:date="2014-06-13T10:45:00Z" w:initials="L">
    <w:p w:rsidR="00AB0EC1" w:rsidRDefault="00AB0EC1">
      <w:pPr>
        <w:pStyle w:val="Textocomentario"/>
      </w:pPr>
      <w:r>
        <w:rPr>
          <w:rStyle w:val="Refdecomentario"/>
        </w:rPr>
        <w:annotationRef/>
      </w:r>
      <w:r>
        <w:t>Por qué es plataforma e-</w:t>
      </w:r>
      <w:proofErr w:type="spellStart"/>
      <w:r>
        <w:t>learning</w:t>
      </w:r>
      <w:proofErr w:type="spellEnd"/>
      <w:r>
        <w:t>? Es diferente a plataforma web?</w:t>
      </w:r>
    </w:p>
  </w:comment>
  <w:comment w:id="141" w:author="Lanix_XP" w:date="2014-06-13T10:43:00Z" w:initials="L">
    <w:p w:rsidR="00AB0EC1" w:rsidRDefault="00AB0EC1">
      <w:pPr>
        <w:pStyle w:val="Textocomentario"/>
      </w:pPr>
      <w:r>
        <w:rPr>
          <w:rStyle w:val="Refdecomentario"/>
        </w:rPr>
        <w:annotationRef/>
      </w:r>
      <w:r>
        <w:t>Esto es algo fijo?</w:t>
      </w:r>
    </w:p>
  </w:comment>
  <w:comment w:id="142" w:author="Lanix_XP" w:date="2014-06-13T10:43:00Z" w:initials="L">
    <w:p w:rsidR="00AB0EC1" w:rsidRDefault="00AB0EC1">
      <w:pPr>
        <w:pStyle w:val="Textocomentario"/>
      </w:pPr>
      <w:r>
        <w:rPr>
          <w:rStyle w:val="Refdecomentario"/>
        </w:rPr>
        <w:annotationRef/>
      </w:r>
      <w:r>
        <w:t>El horario sirve para subir archivos? O para indicar la hora en la que se subieron?</w:t>
      </w:r>
    </w:p>
  </w:comment>
  <w:comment w:id="143" w:author="Lanix_XP" w:date="2014-06-13T10:44:00Z" w:initials="L">
    <w:p w:rsidR="00AB0EC1" w:rsidRDefault="00AB0EC1">
      <w:pPr>
        <w:pStyle w:val="Textocomentario"/>
      </w:pPr>
      <w:r>
        <w:rPr>
          <w:rStyle w:val="Refdecomentario"/>
        </w:rPr>
        <w:annotationRef/>
      </w:r>
      <w:r>
        <w:t>Ingresado (</w:t>
      </w:r>
      <w:proofErr w:type="spellStart"/>
      <w:r>
        <w:t>logueado</w:t>
      </w:r>
      <w:proofErr w:type="spellEnd"/>
      <w:r>
        <w:t>)</w:t>
      </w:r>
    </w:p>
  </w:comment>
  <w:comment w:id="147" w:author="Lanix_XP" w:date="2014-06-13T10:46:00Z" w:initials="L">
    <w:p w:rsidR="00AB0EC1" w:rsidRDefault="00AB0EC1">
      <w:pPr>
        <w:pStyle w:val="Textocomentario"/>
      </w:pPr>
      <w:r>
        <w:rPr>
          <w:rStyle w:val="Refdecomentario"/>
        </w:rPr>
        <w:annotationRef/>
      </w:r>
      <w:r>
        <w:t>Cuáles?</w:t>
      </w:r>
    </w:p>
  </w:comment>
  <w:comment w:id="148" w:author="Lanix_XP" w:date="2014-06-13T10:47:00Z" w:initials="L">
    <w:p w:rsidR="00AB0EC1" w:rsidRDefault="00AB0EC1">
      <w:pPr>
        <w:pStyle w:val="Textocomentario"/>
      </w:pPr>
      <w:r>
        <w:rPr>
          <w:rStyle w:val="Refdecomentario"/>
        </w:rPr>
        <w:annotationRef/>
      </w:r>
      <w:r>
        <w:t>De quién? Por quién es preferible?</w:t>
      </w:r>
    </w:p>
  </w:comment>
  <w:comment w:id="164" w:author="Lanix_XP" w:date="2014-06-13T11:15:00Z" w:initials="L">
    <w:p w:rsidR="00AB0EC1" w:rsidRDefault="00AB0EC1">
      <w:pPr>
        <w:pStyle w:val="Textocomentario"/>
      </w:pPr>
      <w:r>
        <w:rPr>
          <w:rStyle w:val="Refdecomentario"/>
        </w:rPr>
        <w:annotationRef/>
      </w:r>
      <w:r>
        <w:t xml:space="preserve">Copia textual de la fuente. </w:t>
      </w:r>
    </w:p>
  </w:comment>
  <w:comment w:id="376" w:author="Lanix_XP" w:date="2014-06-13T13:36:00Z" w:initials="L">
    <w:p w:rsidR="00AB0EC1" w:rsidRDefault="00AB0EC1">
      <w:pPr>
        <w:pStyle w:val="Textocomentario"/>
      </w:pPr>
      <w:r>
        <w:rPr>
          <w:rStyle w:val="Refdecomentario"/>
        </w:rPr>
        <w:annotationRef/>
      </w:r>
      <w:r>
        <w:t>Y saben cuáles?</w:t>
      </w:r>
    </w:p>
  </w:comment>
  <w:comment w:id="461" w:author="Lanix_XP" w:date="2014-06-13T14:07:00Z" w:initials="L">
    <w:p w:rsidR="00AB0EC1" w:rsidRDefault="00AB0EC1">
      <w:pPr>
        <w:pStyle w:val="Textocomentario"/>
      </w:pPr>
      <w:r>
        <w:rPr>
          <w:rStyle w:val="Refdecomentario"/>
        </w:rPr>
        <w:annotationRef/>
      </w:r>
      <w:r>
        <w:t xml:space="preserve">Copia prácticamente textual que hay en varios sitios, como: </w:t>
      </w:r>
      <w:r w:rsidRPr="001918CD">
        <w:t>http://es.wikipedia.org/wiki/Adobe_Flash_Professional</w:t>
      </w:r>
    </w:p>
  </w:comment>
  <w:comment w:id="462" w:author="Lanix_XP" w:date="2014-06-13T14:10:00Z" w:initials="L">
    <w:p w:rsidR="00AB0EC1" w:rsidRDefault="00AB0EC1">
      <w:pPr>
        <w:pStyle w:val="Textocomentario"/>
      </w:pPr>
      <w:r>
        <w:rPr>
          <w:rStyle w:val="Refdecomentario"/>
        </w:rPr>
        <w:annotationRef/>
      </w:r>
      <w:r>
        <w:t>COPIA TEXTUAL TAMBIÉN. REVISAR TODO TEXTO QUE SEA COPIA DA LA FUENTE</w:t>
      </w:r>
    </w:p>
  </w:comment>
  <w:comment w:id="463" w:author="Lanix_XP" w:date="2014-06-13T14:12:00Z" w:initials="L">
    <w:p w:rsidR="00AB0EC1" w:rsidRDefault="00AB0EC1">
      <w:pPr>
        <w:pStyle w:val="Textocomentario"/>
      </w:pPr>
      <w:r>
        <w:rPr>
          <w:rStyle w:val="Refdecomentario"/>
        </w:rPr>
        <w:annotationRef/>
      </w:r>
      <w:r>
        <w:t xml:space="preserve">VENTAJAS Y DESVENTAJAS SON COPIA PRACTICAMENTE DE </w:t>
      </w:r>
      <w:hyperlink r:id="rId1" w:history="1">
        <w:r w:rsidRPr="00B06B2D">
          <w:rPr>
            <w:rStyle w:val="Hipervnculo"/>
          </w:rPr>
          <w:t>http://hardsoftware.es/innovacion/ventajas-y-desventajas-de-flash</w:t>
        </w:r>
      </w:hyperlink>
      <w:r>
        <w:t xml:space="preserve"> </w:t>
      </w:r>
    </w:p>
    <w:p w:rsidR="00AB0EC1" w:rsidRDefault="00AB0EC1">
      <w:pPr>
        <w:pStyle w:val="Textocomentario"/>
      </w:pPr>
      <w:r>
        <w:t>ESTO ES PLAGIO</w:t>
      </w:r>
    </w:p>
  </w:comment>
  <w:comment w:id="467" w:author="Lanix_XP" w:date="2014-06-13T14:14:00Z" w:initials="L">
    <w:p w:rsidR="00AB0EC1" w:rsidRDefault="00AB0EC1">
      <w:pPr>
        <w:pStyle w:val="Textocomentario"/>
      </w:pPr>
      <w:r>
        <w:rPr>
          <w:rStyle w:val="Refdecomentario"/>
        </w:rPr>
        <w:annotationRef/>
      </w:r>
      <w:r>
        <w:t>NO LEÍ MÁS PORQUE VI QUE ERA MUCHO TEXTO COPIA</w:t>
      </w:r>
    </w:p>
  </w:comment>
  <w:comment w:id="583" w:author="Lanix_XP" w:date="2014-06-13T14:34:00Z" w:initials="L">
    <w:p w:rsidR="00D0458E" w:rsidRDefault="00D0458E">
      <w:pPr>
        <w:pStyle w:val="Textocomentario"/>
      </w:pPr>
      <w:r>
        <w:rPr>
          <w:rStyle w:val="Refdecomentario"/>
        </w:rPr>
        <w:annotationRef/>
      </w:r>
      <w:r>
        <w:t>No entendí</w:t>
      </w:r>
    </w:p>
  </w:comment>
  <w:comment w:id="584" w:author="Lanix_XP" w:date="2014-06-13T14:34:00Z" w:initials="L">
    <w:p w:rsidR="00D0458E" w:rsidRDefault="00D0458E">
      <w:pPr>
        <w:pStyle w:val="Textocomentario"/>
      </w:pPr>
      <w:r>
        <w:rPr>
          <w:rStyle w:val="Refdecomentario"/>
        </w:rPr>
        <w:annotationRef/>
      </w:r>
      <w:r>
        <w:t>No hay citas?</w:t>
      </w:r>
    </w:p>
  </w:comment>
  <w:comment w:id="604" w:author="Lanix_XP" w:date="2014-06-13T14:40:00Z" w:initials="L">
    <w:p w:rsidR="007572D4" w:rsidRDefault="007572D4">
      <w:pPr>
        <w:pStyle w:val="Textocomentario"/>
      </w:pPr>
      <w:r>
        <w:rPr>
          <w:rStyle w:val="Refdecomentario"/>
        </w:rPr>
        <w:annotationRef/>
      </w:r>
      <w:r>
        <w:t>No entendí</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CFBE70D"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37B1" w:rsidRDefault="00A637B1" w:rsidP="0056515B">
      <w:r>
        <w:separator/>
      </w:r>
    </w:p>
  </w:endnote>
  <w:endnote w:type="continuationSeparator" w:id="0">
    <w:p w:rsidR="00A637B1" w:rsidRDefault="00A637B1" w:rsidP="0056515B">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0EC1" w:rsidRDefault="00AB0EC1">
    <w:pPr>
      <w:pStyle w:val="Piedepgina"/>
      <w:jc w:val="right"/>
    </w:pPr>
  </w:p>
  <w:p w:rsidR="00AB0EC1" w:rsidRDefault="00AB0EC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8336640"/>
      <w:docPartObj>
        <w:docPartGallery w:val="Page Numbers (Bottom of Page)"/>
        <w:docPartUnique/>
      </w:docPartObj>
    </w:sdtPr>
    <w:sdtContent>
      <w:p w:rsidR="00AB0EC1" w:rsidRDefault="009020F8">
        <w:pPr>
          <w:pStyle w:val="Piedepgina"/>
          <w:jc w:val="right"/>
        </w:pPr>
        <w:r w:rsidRPr="009020F8">
          <w:fldChar w:fldCharType="begin"/>
        </w:r>
        <w:r w:rsidR="00AB0EC1">
          <w:instrText>PAGE   \* MERGEFORMAT</w:instrText>
        </w:r>
        <w:r w:rsidRPr="009020F8">
          <w:fldChar w:fldCharType="separate"/>
        </w:r>
        <w:r w:rsidR="00982CCB" w:rsidRPr="00982CCB">
          <w:rPr>
            <w:noProof/>
            <w:lang w:val="es-ES"/>
          </w:rPr>
          <w:t>12</w:t>
        </w:r>
        <w:r>
          <w:rPr>
            <w:noProof/>
            <w:lang w:val="es-ES"/>
          </w:rPr>
          <w:fldChar w:fldCharType="end"/>
        </w:r>
      </w:p>
    </w:sdtContent>
  </w:sdt>
  <w:p w:rsidR="00AB0EC1" w:rsidRDefault="00AB0EC1">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37B1" w:rsidRDefault="00A637B1" w:rsidP="0056515B">
      <w:r>
        <w:separator/>
      </w:r>
    </w:p>
  </w:footnote>
  <w:footnote w:type="continuationSeparator" w:id="0">
    <w:p w:rsidR="00A637B1" w:rsidRDefault="00A637B1" w:rsidP="0056515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0008"/>
    <w:multiLevelType w:val="hybridMultilevel"/>
    <w:tmpl w:val="00000008"/>
    <w:lvl w:ilvl="0" w:tplc="000002BD">
      <w:start w:val="8"/>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0009"/>
    <w:multiLevelType w:val="hybridMultilevel"/>
    <w:tmpl w:val="00000009"/>
    <w:lvl w:ilvl="0" w:tplc="00000321">
      <w:start w:val="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000A"/>
    <w:multiLevelType w:val="hybridMultilevel"/>
    <w:tmpl w:val="0000000A"/>
    <w:lvl w:ilvl="0" w:tplc="00000385">
      <w:start w:val="10"/>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33F3FD4"/>
    <w:multiLevelType w:val="hybridMultilevel"/>
    <w:tmpl w:val="D338CA4A"/>
    <w:lvl w:ilvl="0" w:tplc="F1DC2EDA">
      <w:start w:val="18"/>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3910D80"/>
    <w:multiLevelType w:val="hybridMultilevel"/>
    <w:tmpl w:val="9D2C14D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06603AA4"/>
    <w:multiLevelType w:val="hybridMultilevel"/>
    <w:tmpl w:val="75F6F64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0B502404"/>
    <w:multiLevelType w:val="hybridMultilevel"/>
    <w:tmpl w:val="C9DA4F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EC346E5"/>
    <w:multiLevelType w:val="hybridMultilevel"/>
    <w:tmpl w:val="060675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44C3141"/>
    <w:multiLevelType w:val="hybridMultilevel"/>
    <w:tmpl w:val="7D42D8F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nsid w:val="25F3137A"/>
    <w:multiLevelType w:val="hybridMultilevel"/>
    <w:tmpl w:val="F1084AC4"/>
    <w:lvl w:ilvl="0" w:tplc="0D10618E">
      <w:start w:val="14"/>
      <w:numFmt w:val="bullet"/>
      <w:lvlText w:val="-"/>
      <w:lvlJc w:val="left"/>
      <w:pPr>
        <w:ind w:left="720" w:hanging="360"/>
      </w:pPr>
      <w:rPr>
        <w:rFonts w:ascii="Times New Roman" w:eastAsia="Times New Roman"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D9B3107"/>
    <w:multiLevelType w:val="hybridMultilevel"/>
    <w:tmpl w:val="E3302CF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0E841D4"/>
    <w:multiLevelType w:val="hybridMultilevel"/>
    <w:tmpl w:val="8AD0DF56"/>
    <w:lvl w:ilvl="0" w:tplc="DEA85176">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nsid w:val="4FB2246B"/>
    <w:multiLevelType w:val="hybridMultilevel"/>
    <w:tmpl w:val="B6F6A760"/>
    <w:lvl w:ilvl="0" w:tplc="080A0003">
      <w:start w:val="1"/>
      <w:numFmt w:val="bullet"/>
      <w:lvlText w:val="o"/>
      <w:lvlJc w:val="left"/>
      <w:pPr>
        <w:ind w:left="1776" w:hanging="360"/>
      </w:pPr>
      <w:rPr>
        <w:rFonts w:ascii="Courier New" w:hAnsi="Courier New" w:cs="Courier New" w:hint="default"/>
      </w:rPr>
    </w:lvl>
    <w:lvl w:ilvl="1" w:tplc="080A0003" w:tentative="1">
      <w:start w:val="1"/>
      <w:numFmt w:val="bullet"/>
      <w:lvlText w:val="o"/>
      <w:lvlJc w:val="left"/>
      <w:pPr>
        <w:ind w:left="2496" w:hanging="360"/>
      </w:pPr>
      <w:rPr>
        <w:rFonts w:ascii="Courier New" w:hAnsi="Courier New" w:cs="Courier New" w:hint="default"/>
      </w:rPr>
    </w:lvl>
    <w:lvl w:ilvl="2" w:tplc="080A0005" w:tentative="1">
      <w:start w:val="1"/>
      <w:numFmt w:val="bullet"/>
      <w:lvlText w:val=""/>
      <w:lvlJc w:val="left"/>
      <w:pPr>
        <w:ind w:left="3216" w:hanging="360"/>
      </w:pPr>
      <w:rPr>
        <w:rFonts w:ascii="Wingdings" w:hAnsi="Wingdings" w:hint="default"/>
      </w:rPr>
    </w:lvl>
    <w:lvl w:ilvl="3" w:tplc="080A0001" w:tentative="1">
      <w:start w:val="1"/>
      <w:numFmt w:val="bullet"/>
      <w:lvlText w:val=""/>
      <w:lvlJc w:val="left"/>
      <w:pPr>
        <w:ind w:left="3936" w:hanging="360"/>
      </w:pPr>
      <w:rPr>
        <w:rFonts w:ascii="Symbol" w:hAnsi="Symbol" w:hint="default"/>
      </w:rPr>
    </w:lvl>
    <w:lvl w:ilvl="4" w:tplc="080A0003" w:tentative="1">
      <w:start w:val="1"/>
      <w:numFmt w:val="bullet"/>
      <w:lvlText w:val="o"/>
      <w:lvlJc w:val="left"/>
      <w:pPr>
        <w:ind w:left="4656" w:hanging="360"/>
      </w:pPr>
      <w:rPr>
        <w:rFonts w:ascii="Courier New" w:hAnsi="Courier New" w:cs="Courier New" w:hint="default"/>
      </w:rPr>
    </w:lvl>
    <w:lvl w:ilvl="5" w:tplc="080A0005" w:tentative="1">
      <w:start w:val="1"/>
      <w:numFmt w:val="bullet"/>
      <w:lvlText w:val=""/>
      <w:lvlJc w:val="left"/>
      <w:pPr>
        <w:ind w:left="5376" w:hanging="360"/>
      </w:pPr>
      <w:rPr>
        <w:rFonts w:ascii="Wingdings" w:hAnsi="Wingdings" w:hint="default"/>
      </w:rPr>
    </w:lvl>
    <w:lvl w:ilvl="6" w:tplc="080A0001" w:tentative="1">
      <w:start w:val="1"/>
      <w:numFmt w:val="bullet"/>
      <w:lvlText w:val=""/>
      <w:lvlJc w:val="left"/>
      <w:pPr>
        <w:ind w:left="6096" w:hanging="360"/>
      </w:pPr>
      <w:rPr>
        <w:rFonts w:ascii="Symbol" w:hAnsi="Symbol" w:hint="default"/>
      </w:rPr>
    </w:lvl>
    <w:lvl w:ilvl="7" w:tplc="080A0003" w:tentative="1">
      <w:start w:val="1"/>
      <w:numFmt w:val="bullet"/>
      <w:lvlText w:val="o"/>
      <w:lvlJc w:val="left"/>
      <w:pPr>
        <w:ind w:left="6816" w:hanging="360"/>
      </w:pPr>
      <w:rPr>
        <w:rFonts w:ascii="Courier New" w:hAnsi="Courier New" w:cs="Courier New" w:hint="default"/>
      </w:rPr>
    </w:lvl>
    <w:lvl w:ilvl="8" w:tplc="080A0005" w:tentative="1">
      <w:start w:val="1"/>
      <w:numFmt w:val="bullet"/>
      <w:lvlText w:val=""/>
      <w:lvlJc w:val="left"/>
      <w:pPr>
        <w:ind w:left="7536" w:hanging="360"/>
      </w:pPr>
      <w:rPr>
        <w:rFonts w:ascii="Wingdings" w:hAnsi="Wingdings" w:hint="default"/>
      </w:rPr>
    </w:lvl>
  </w:abstractNum>
  <w:abstractNum w:abstractNumId="20">
    <w:nsid w:val="5A6343FB"/>
    <w:multiLevelType w:val="hybridMultilevel"/>
    <w:tmpl w:val="97D8AF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5CA43AE9"/>
    <w:multiLevelType w:val="hybridMultilevel"/>
    <w:tmpl w:val="7DE428E4"/>
    <w:lvl w:ilvl="0" w:tplc="8D8E1A4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2">
    <w:nsid w:val="68141839"/>
    <w:multiLevelType w:val="hybridMultilevel"/>
    <w:tmpl w:val="7D30345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9A36658"/>
    <w:multiLevelType w:val="hybridMultilevel"/>
    <w:tmpl w:val="F94099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787C0709"/>
    <w:multiLevelType w:val="hybridMultilevel"/>
    <w:tmpl w:val="1EBA1032"/>
    <w:lvl w:ilvl="0" w:tplc="E7D6B14C">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B302371"/>
    <w:multiLevelType w:val="hybridMultilevel"/>
    <w:tmpl w:val="529A5562"/>
    <w:lvl w:ilvl="0" w:tplc="A1DC270C">
      <w:start w:val="1"/>
      <w:numFmt w:val="lowerLetter"/>
      <w:lvlText w:val="%1)"/>
      <w:lvlJc w:val="left"/>
      <w:pPr>
        <w:tabs>
          <w:tab w:val="num" w:pos="1800"/>
        </w:tabs>
        <w:ind w:left="1800" w:hanging="360"/>
      </w:pPr>
      <w:rPr>
        <w:rFonts w:hint="default"/>
      </w:rPr>
    </w:lvl>
    <w:lvl w:ilvl="1" w:tplc="0C0A0019" w:tentative="1">
      <w:start w:val="1"/>
      <w:numFmt w:val="lowerLetter"/>
      <w:lvlText w:val="%2."/>
      <w:lvlJc w:val="left"/>
      <w:pPr>
        <w:tabs>
          <w:tab w:val="num" w:pos="2520"/>
        </w:tabs>
        <w:ind w:left="2520" w:hanging="360"/>
      </w:pPr>
    </w:lvl>
    <w:lvl w:ilvl="2" w:tplc="0C0A001B" w:tentative="1">
      <w:start w:val="1"/>
      <w:numFmt w:val="lowerRoman"/>
      <w:lvlText w:val="%3."/>
      <w:lvlJc w:val="right"/>
      <w:pPr>
        <w:tabs>
          <w:tab w:val="num" w:pos="3240"/>
        </w:tabs>
        <w:ind w:left="3240" w:hanging="180"/>
      </w:pPr>
    </w:lvl>
    <w:lvl w:ilvl="3" w:tplc="0C0A000F" w:tentative="1">
      <w:start w:val="1"/>
      <w:numFmt w:val="decimal"/>
      <w:lvlText w:val="%4."/>
      <w:lvlJc w:val="left"/>
      <w:pPr>
        <w:tabs>
          <w:tab w:val="num" w:pos="3960"/>
        </w:tabs>
        <w:ind w:left="3960" w:hanging="360"/>
      </w:pPr>
    </w:lvl>
    <w:lvl w:ilvl="4" w:tplc="0C0A0019" w:tentative="1">
      <w:start w:val="1"/>
      <w:numFmt w:val="lowerLetter"/>
      <w:lvlText w:val="%5."/>
      <w:lvlJc w:val="left"/>
      <w:pPr>
        <w:tabs>
          <w:tab w:val="num" w:pos="4680"/>
        </w:tabs>
        <w:ind w:left="4680" w:hanging="360"/>
      </w:pPr>
    </w:lvl>
    <w:lvl w:ilvl="5" w:tplc="0C0A001B" w:tentative="1">
      <w:start w:val="1"/>
      <w:numFmt w:val="lowerRoman"/>
      <w:lvlText w:val="%6."/>
      <w:lvlJc w:val="right"/>
      <w:pPr>
        <w:tabs>
          <w:tab w:val="num" w:pos="5400"/>
        </w:tabs>
        <w:ind w:left="5400" w:hanging="180"/>
      </w:pPr>
    </w:lvl>
    <w:lvl w:ilvl="6" w:tplc="0C0A000F" w:tentative="1">
      <w:start w:val="1"/>
      <w:numFmt w:val="decimal"/>
      <w:lvlText w:val="%7."/>
      <w:lvlJc w:val="left"/>
      <w:pPr>
        <w:tabs>
          <w:tab w:val="num" w:pos="6120"/>
        </w:tabs>
        <w:ind w:left="6120" w:hanging="360"/>
      </w:pPr>
    </w:lvl>
    <w:lvl w:ilvl="7" w:tplc="0C0A0019" w:tentative="1">
      <w:start w:val="1"/>
      <w:numFmt w:val="lowerLetter"/>
      <w:lvlText w:val="%8."/>
      <w:lvlJc w:val="left"/>
      <w:pPr>
        <w:tabs>
          <w:tab w:val="num" w:pos="6840"/>
        </w:tabs>
        <w:ind w:left="6840" w:hanging="360"/>
      </w:pPr>
    </w:lvl>
    <w:lvl w:ilvl="8" w:tplc="0C0A001B" w:tentative="1">
      <w:start w:val="1"/>
      <w:numFmt w:val="lowerRoman"/>
      <w:lvlText w:val="%9."/>
      <w:lvlJc w:val="right"/>
      <w:pPr>
        <w:tabs>
          <w:tab w:val="num" w:pos="7560"/>
        </w:tabs>
        <w:ind w:left="7560" w:hanging="180"/>
      </w:pPr>
    </w:lvl>
  </w:abstractNum>
  <w:num w:numId="1">
    <w:abstractNumId w:val="16"/>
  </w:num>
  <w:num w:numId="2">
    <w:abstractNumId w:val="15"/>
  </w:num>
  <w:num w:numId="3">
    <w:abstractNumId w:val="18"/>
  </w:num>
  <w:num w:numId="4">
    <w:abstractNumId w:val="22"/>
  </w:num>
  <w:num w:numId="5">
    <w:abstractNumId w:val="11"/>
  </w:num>
  <w:num w:numId="6">
    <w:abstractNumId w:val="17"/>
  </w:num>
  <w:num w:numId="7">
    <w:abstractNumId w:val="12"/>
  </w:num>
  <w:num w:numId="8">
    <w:abstractNumId w:val="10"/>
  </w:num>
  <w:num w:numId="9">
    <w:abstractNumId w:val="24"/>
  </w:num>
  <w:num w:numId="10">
    <w:abstractNumId w:val="19"/>
  </w:num>
  <w:num w:numId="11">
    <w:abstractNumId w:val="25"/>
  </w:num>
  <w:num w:numId="12">
    <w:abstractNumId w:val="20"/>
  </w:num>
  <w:num w:numId="13">
    <w:abstractNumId w:val="21"/>
  </w:num>
  <w:num w:numId="14">
    <w:abstractNumId w:val="0"/>
  </w:num>
  <w:num w:numId="15">
    <w:abstractNumId w:val="1"/>
  </w:num>
  <w:num w:numId="16">
    <w:abstractNumId w:val="2"/>
  </w:num>
  <w:num w:numId="17">
    <w:abstractNumId w:val="3"/>
  </w:num>
  <w:num w:numId="18">
    <w:abstractNumId w:val="4"/>
  </w:num>
  <w:num w:numId="19">
    <w:abstractNumId w:val="5"/>
  </w:num>
  <w:num w:numId="20">
    <w:abstractNumId w:val="6"/>
  </w:num>
  <w:num w:numId="21">
    <w:abstractNumId w:val="7"/>
  </w:num>
  <w:num w:numId="22">
    <w:abstractNumId w:val="8"/>
  </w:num>
  <w:num w:numId="23">
    <w:abstractNumId w:val="9"/>
  </w:num>
  <w:num w:numId="24">
    <w:abstractNumId w:val="23"/>
  </w:num>
  <w:num w:numId="25">
    <w:abstractNumId w:val="14"/>
  </w:num>
  <w:num w:numId="2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trackRevisions/>
  <w:defaultTabStop w:val="708"/>
  <w:hyphenationZone w:val="425"/>
  <w:characterSpacingControl w:val="doNotCompress"/>
  <w:footnotePr>
    <w:footnote w:id="-1"/>
    <w:footnote w:id="0"/>
  </w:footnotePr>
  <w:endnotePr>
    <w:endnote w:id="-1"/>
    <w:endnote w:id="0"/>
  </w:endnotePr>
  <w:compat/>
  <w:rsids>
    <w:rsidRoot w:val="008B5C76"/>
    <w:rsid w:val="000049BE"/>
    <w:rsid w:val="00006270"/>
    <w:rsid w:val="000221F3"/>
    <w:rsid w:val="000234CA"/>
    <w:rsid w:val="00024DED"/>
    <w:rsid w:val="00025DE4"/>
    <w:rsid w:val="00025EF0"/>
    <w:rsid w:val="00026852"/>
    <w:rsid w:val="00031813"/>
    <w:rsid w:val="00032BF1"/>
    <w:rsid w:val="00035536"/>
    <w:rsid w:val="000360BD"/>
    <w:rsid w:val="0005525F"/>
    <w:rsid w:val="00062EBD"/>
    <w:rsid w:val="00070DB2"/>
    <w:rsid w:val="00071F61"/>
    <w:rsid w:val="00072269"/>
    <w:rsid w:val="00086D01"/>
    <w:rsid w:val="00091B18"/>
    <w:rsid w:val="00093D0E"/>
    <w:rsid w:val="000A3464"/>
    <w:rsid w:val="000A48B1"/>
    <w:rsid w:val="000B06F8"/>
    <w:rsid w:val="000B38E1"/>
    <w:rsid w:val="000B474F"/>
    <w:rsid w:val="000B556A"/>
    <w:rsid w:val="000B68D4"/>
    <w:rsid w:val="000B6B9C"/>
    <w:rsid w:val="000B7E22"/>
    <w:rsid w:val="000C668F"/>
    <w:rsid w:val="000D05B0"/>
    <w:rsid w:val="000D5197"/>
    <w:rsid w:val="000E06D7"/>
    <w:rsid w:val="000E2991"/>
    <w:rsid w:val="000E392C"/>
    <w:rsid w:val="000E7F90"/>
    <w:rsid w:val="000F552E"/>
    <w:rsid w:val="000F7E13"/>
    <w:rsid w:val="0011119A"/>
    <w:rsid w:val="00112C7F"/>
    <w:rsid w:val="00114D9E"/>
    <w:rsid w:val="00115914"/>
    <w:rsid w:val="0012262C"/>
    <w:rsid w:val="00130DF1"/>
    <w:rsid w:val="00131010"/>
    <w:rsid w:val="00140EDA"/>
    <w:rsid w:val="0014197C"/>
    <w:rsid w:val="00145C82"/>
    <w:rsid w:val="00152361"/>
    <w:rsid w:val="00163D52"/>
    <w:rsid w:val="00166B33"/>
    <w:rsid w:val="00170337"/>
    <w:rsid w:val="00173475"/>
    <w:rsid w:val="00176F25"/>
    <w:rsid w:val="00182698"/>
    <w:rsid w:val="001838E1"/>
    <w:rsid w:val="00184603"/>
    <w:rsid w:val="00187C0B"/>
    <w:rsid w:val="001918CD"/>
    <w:rsid w:val="001965B6"/>
    <w:rsid w:val="001A4A18"/>
    <w:rsid w:val="001A7546"/>
    <w:rsid w:val="001B2136"/>
    <w:rsid w:val="001C0703"/>
    <w:rsid w:val="001C0F0A"/>
    <w:rsid w:val="001C6C7B"/>
    <w:rsid w:val="001D0A24"/>
    <w:rsid w:val="001D2FF0"/>
    <w:rsid w:val="001D6288"/>
    <w:rsid w:val="001E1F84"/>
    <w:rsid w:val="001E5F98"/>
    <w:rsid w:val="001F7A86"/>
    <w:rsid w:val="0020025E"/>
    <w:rsid w:val="00207BE8"/>
    <w:rsid w:val="002160D8"/>
    <w:rsid w:val="0022139F"/>
    <w:rsid w:val="00223672"/>
    <w:rsid w:val="00226A7A"/>
    <w:rsid w:val="00227355"/>
    <w:rsid w:val="00237AA3"/>
    <w:rsid w:val="00240E75"/>
    <w:rsid w:val="00245939"/>
    <w:rsid w:val="00245BA3"/>
    <w:rsid w:val="00253156"/>
    <w:rsid w:val="00261F07"/>
    <w:rsid w:val="002659D7"/>
    <w:rsid w:val="00285351"/>
    <w:rsid w:val="00290FD6"/>
    <w:rsid w:val="002A34B6"/>
    <w:rsid w:val="002B19E3"/>
    <w:rsid w:val="002B1BF7"/>
    <w:rsid w:val="002B4D94"/>
    <w:rsid w:val="002C0817"/>
    <w:rsid w:val="002C128B"/>
    <w:rsid w:val="002D6812"/>
    <w:rsid w:val="002E26A3"/>
    <w:rsid w:val="002E5CD4"/>
    <w:rsid w:val="002F6496"/>
    <w:rsid w:val="002F6FD5"/>
    <w:rsid w:val="00304340"/>
    <w:rsid w:val="0030675B"/>
    <w:rsid w:val="00313C0F"/>
    <w:rsid w:val="00320C48"/>
    <w:rsid w:val="003265A4"/>
    <w:rsid w:val="003302F9"/>
    <w:rsid w:val="00332DC6"/>
    <w:rsid w:val="003418D4"/>
    <w:rsid w:val="003431BE"/>
    <w:rsid w:val="00344733"/>
    <w:rsid w:val="003503F1"/>
    <w:rsid w:val="00351AD8"/>
    <w:rsid w:val="003573EF"/>
    <w:rsid w:val="00375614"/>
    <w:rsid w:val="0038096C"/>
    <w:rsid w:val="003822EF"/>
    <w:rsid w:val="00387842"/>
    <w:rsid w:val="0039068B"/>
    <w:rsid w:val="00393A35"/>
    <w:rsid w:val="003A456F"/>
    <w:rsid w:val="003A72D0"/>
    <w:rsid w:val="003A7B66"/>
    <w:rsid w:val="003B0955"/>
    <w:rsid w:val="003B6699"/>
    <w:rsid w:val="003C02B8"/>
    <w:rsid w:val="003C55AF"/>
    <w:rsid w:val="003C7A2B"/>
    <w:rsid w:val="003D04A9"/>
    <w:rsid w:val="003D2734"/>
    <w:rsid w:val="003D34BE"/>
    <w:rsid w:val="003D79EA"/>
    <w:rsid w:val="003E0EF7"/>
    <w:rsid w:val="003E0FA6"/>
    <w:rsid w:val="003E1371"/>
    <w:rsid w:val="003E4EAE"/>
    <w:rsid w:val="003E7112"/>
    <w:rsid w:val="003F2E81"/>
    <w:rsid w:val="003F3B5E"/>
    <w:rsid w:val="003F3C0D"/>
    <w:rsid w:val="003F5062"/>
    <w:rsid w:val="003F5260"/>
    <w:rsid w:val="00400479"/>
    <w:rsid w:val="004011CA"/>
    <w:rsid w:val="00403BB4"/>
    <w:rsid w:val="00404034"/>
    <w:rsid w:val="00404323"/>
    <w:rsid w:val="00405D87"/>
    <w:rsid w:val="00406CF6"/>
    <w:rsid w:val="004113AE"/>
    <w:rsid w:val="00412CE1"/>
    <w:rsid w:val="00413830"/>
    <w:rsid w:val="0041703C"/>
    <w:rsid w:val="0042006D"/>
    <w:rsid w:val="004208C1"/>
    <w:rsid w:val="00421039"/>
    <w:rsid w:val="00422D96"/>
    <w:rsid w:val="00426341"/>
    <w:rsid w:val="0042791C"/>
    <w:rsid w:val="004303FC"/>
    <w:rsid w:val="0043181C"/>
    <w:rsid w:val="0043289A"/>
    <w:rsid w:val="00434A4D"/>
    <w:rsid w:val="00444203"/>
    <w:rsid w:val="00446CBD"/>
    <w:rsid w:val="00450FED"/>
    <w:rsid w:val="004578CE"/>
    <w:rsid w:val="00471B13"/>
    <w:rsid w:val="004740CC"/>
    <w:rsid w:val="00474313"/>
    <w:rsid w:val="00477B97"/>
    <w:rsid w:val="00481DED"/>
    <w:rsid w:val="0048320C"/>
    <w:rsid w:val="00494181"/>
    <w:rsid w:val="004A1F08"/>
    <w:rsid w:val="004A2B21"/>
    <w:rsid w:val="004B0B01"/>
    <w:rsid w:val="004B2BB1"/>
    <w:rsid w:val="004B3F14"/>
    <w:rsid w:val="004B432C"/>
    <w:rsid w:val="004C1F2B"/>
    <w:rsid w:val="004C279A"/>
    <w:rsid w:val="004D101B"/>
    <w:rsid w:val="004D49B4"/>
    <w:rsid w:val="004E1A7B"/>
    <w:rsid w:val="004E5174"/>
    <w:rsid w:val="004E6C47"/>
    <w:rsid w:val="004E7AF0"/>
    <w:rsid w:val="004F0BC9"/>
    <w:rsid w:val="004F4C21"/>
    <w:rsid w:val="004F7B5E"/>
    <w:rsid w:val="00504E14"/>
    <w:rsid w:val="00514274"/>
    <w:rsid w:val="00516E3A"/>
    <w:rsid w:val="005242D7"/>
    <w:rsid w:val="00533672"/>
    <w:rsid w:val="00533B69"/>
    <w:rsid w:val="00535618"/>
    <w:rsid w:val="005451EB"/>
    <w:rsid w:val="00547D48"/>
    <w:rsid w:val="005548E7"/>
    <w:rsid w:val="00554A3A"/>
    <w:rsid w:val="005567EB"/>
    <w:rsid w:val="005608CB"/>
    <w:rsid w:val="0056515B"/>
    <w:rsid w:val="005657E8"/>
    <w:rsid w:val="00567E45"/>
    <w:rsid w:val="00567EBA"/>
    <w:rsid w:val="00573CDA"/>
    <w:rsid w:val="00577779"/>
    <w:rsid w:val="0058796E"/>
    <w:rsid w:val="00591438"/>
    <w:rsid w:val="00593C34"/>
    <w:rsid w:val="0059501F"/>
    <w:rsid w:val="005A036A"/>
    <w:rsid w:val="005A22C2"/>
    <w:rsid w:val="005A2A10"/>
    <w:rsid w:val="005A2B85"/>
    <w:rsid w:val="005A2E42"/>
    <w:rsid w:val="005B634A"/>
    <w:rsid w:val="005C1588"/>
    <w:rsid w:val="005C5A30"/>
    <w:rsid w:val="005D1B06"/>
    <w:rsid w:val="005D1FD8"/>
    <w:rsid w:val="005D36A9"/>
    <w:rsid w:val="005D5875"/>
    <w:rsid w:val="005D68C8"/>
    <w:rsid w:val="005E1CCA"/>
    <w:rsid w:val="005F42BE"/>
    <w:rsid w:val="005F7D2A"/>
    <w:rsid w:val="006043FC"/>
    <w:rsid w:val="006059F0"/>
    <w:rsid w:val="00610198"/>
    <w:rsid w:val="0061647C"/>
    <w:rsid w:val="00646620"/>
    <w:rsid w:val="00647BF9"/>
    <w:rsid w:val="0065065D"/>
    <w:rsid w:val="00653535"/>
    <w:rsid w:val="00653E0C"/>
    <w:rsid w:val="00654457"/>
    <w:rsid w:val="006604D4"/>
    <w:rsid w:val="00661BE7"/>
    <w:rsid w:val="00665B55"/>
    <w:rsid w:val="00666527"/>
    <w:rsid w:val="00676751"/>
    <w:rsid w:val="00676D57"/>
    <w:rsid w:val="00677459"/>
    <w:rsid w:val="0068712F"/>
    <w:rsid w:val="0069161A"/>
    <w:rsid w:val="006944E0"/>
    <w:rsid w:val="00694C5B"/>
    <w:rsid w:val="006C266E"/>
    <w:rsid w:val="006C60EB"/>
    <w:rsid w:val="006C68DA"/>
    <w:rsid w:val="006C79F3"/>
    <w:rsid w:val="006D0180"/>
    <w:rsid w:val="006E0A1A"/>
    <w:rsid w:val="006E0DAA"/>
    <w:rsid w:val="006E1D50"/>
    <w:rsid w:val="006F0C74"/>
    <w:rsid w:val="006F38E3"/>
    <w:rsid w:val="006F44C8"/>
    <w:rsid w:val="007028E8"/>
    <w:rsid w:val="007049C5"/>
    <w:rsid w:val="007060F5"/>
    <w:rsid w:val="00710A4A"/>
    <w:rsid w:val="00710B64"/>
    <w:rsid w:val="00717649"/>
    <w:rsid w:val="007224E4"/>
    <w:rsid w:val="00722858"/>
    <w:rsid w:val="00725012"/>
    <w:rsid w:val="0072618D"/>
    <w:rsid w:val="00732795"/>
    <w:rsid w:val="007335FB"/>
    <w:rsid w:val="007425B3"/>
    <w:rsid w:val="00747F5B"/>
    <w:rsid w:val="007501BD"/>
    <w:rsid w:val="00752E2C"/>
    <w:rsid w:val="00753620"/>
    <w:rsid w:val="007572D4"/>
    <w:rsid w:val="00761838"/>
    <w:rsid w:val="0076334C"/>
    <w:rsid w:val="00764C2B"/>
    <w:rsid w:val="00777778"/>
    <w:rsid w:val="007865FC"/>
    <w:rsid w:val="007A416C"/>
    <w:rsid w:val="007B2352"/>
    <w:rsid w:val="007C1B47"/>
    <w:rsid w:val="007C416F"/>
    <w:rsid w:val="007C5918"/>
    <w:rsid w:val="007D7ACE"/>
    <w:rsid w:val="007E5529"/>
    <w:rsid w:val="007F0063"/>
    <w:rsid w:val="007F04B5"/>
    <w:rsid w:val="007F0FFF"/>
    <w:rsid w:val="007F1924"/>
    <w:rsid w:val="00800245"/>
    <w:rsid w:val="00805757"/>
    <w:rsid w:val="00807DE5"/>
    <w:rsid w:val="00811489"/>
    <w:rsid w:val="0081444A"/>
    <w:rsid w:val="008221EC"/>
    <w:rsid w:val="00824809"/>
    <w:rsid w:val="008306B1"/>
    <w:rsid w:val="00830F53"/>
    <w:rsid w:val="00832DD7"/>
    <w:rsid w:val="00837FB7"/>
    <w:rsid w:val="00846B01"/>
    <w:rsid w:val="00867C28"/>
    <w:rsid w:val="00876732"/>
    <w:rsid w:val="00890946"/>
    <w:rsid w:val="00892770"/>
    <w:rsid w:val="0089630A"/>
    <w:rsid w:val="008A3FFD"/>
    <w:rsid w:val="008B20C5"/>
    <w:rsid w:val="008B3161"/>
    <w:rsid w:val="008B5C76"/>
    <w:rsid w:val="008B7964"/>
    <w:rsid w:val="008C38D8"/>
    <w:rsid w:val="008C5EC5"/>
    <w:rsid w:val="008C5FAB"/>
    <w:rsid w:val="008D5EC0"/>
    <w:rsid w:val="008F1B84"/>
    <w:rsid w:val="00901EE1"/>
    <w:rsid w:val="009020F8"/>
    <w:rsid w:val="00904C12"/>
    <w:rsid w:val="009173D9"/>
    <w:rsid w:val="00923A95"/>
    <w:rsid w:val="0092406C"/>
    <w:rsid w:val="0093002B"/>
    <w:rsid w:val="00931C67"/>
    <w:rsid w:val="00935C2A"/>
    <w:rsid w:val="00936241"/>
    <w:rsid w:val="00937677"/>
    <w:rsid w:val="009412BD"/>
    <w:rsid w:val="009459C9"/>
    <w:rsid w:val="009605A2"/>
    <w:rsid w:val="00964B0A"/>
    <w:rsid w:val="0096748E"/>
    <w:rsid w:val="00972B33"/>
    <w:rsid w:val="009800FB"/>
    <w:rsid w:val="00982CCB"/>
    <w:rsid w:val="00990FE9"/>
    <w:rsid w:val="009A162C"/>
    <w:rsid w:val="009A163D"/>
    <w:rsid w:val="009A266C"/>
    <w:rsid w:val="009A2E3B"/>
    <w:rsid w:val="009A3E74"/>
    <w:rsid w:val="009A51FF"/>
    <w:rsid w:val="009C0E60"/>
    <w:rsid w:val="009C1695"/>
    <w:rsid w:val="009C741F"/>
    <w:rsid w:val="009D27A4"/>
    <w:rsid w:val="009D6C8B"/>
    <w:rsid w:val="009E2662"/>
    <w:rsid w:val="009E4F93"/>
    <w:rsid w:val="009F174A"/>
    <w:rsid w:val="009F1847"/>
    <w:rsid w:val="009F55CB"/>
    <w:rsid w:val="009F770F"/>
    <w:rsid w:val="00A0128E"/>
    <w:rsid w:val="00A01AFE"/>
    <w:rsid w:val="00A02E14"/>
    <w:rsid w:val="00A03A46"/>
    <w:rsid w:val="00A10E2A"/>
    <w:rsid w:val="00A1121D"/>
    <w:rsid w:val="00A11D3A"/>
    <w:rsid w:val="00A166EB"/>
    <w:rsid w:val="00A17857"/>
    <w:rsid w:val="00A21CD9"/>
    <w:rsid w:val="00A24F37"/>
    <w:rsid w:val="00A25024"/>
    <w:rsid w:val="00A31059"/>
    <w:rsid w:val="00A330B9"/>
    <w:rsid w:val="00A364AC"/>
    <w:rsid w:val="00A464C3"/>
    <w:rsid w:val="00A47796"/>
    <w:rsid w:val="00A62F46"/>
    <w:rsid w:val="00A637B1"/>
    <w:rsid w:val="00A71AB0"/>
    <w:rsid w:val="00A74B3F"/>
    <w:rsid w:val="00A76813"/>
    <w:rsid w:val="00A81842"/>
    <w:rsid w:val="00A83BC6"/>
    <w:rsid w:val="00A85098"/>
    <w:rsid w:val="00AA3DF9"/>
    <w:rsid w:val="00AA42E9"/>
    <w:rsid w:val="00AA4A4A"/>
    <w:rsid w:val="00AA5141"/>
    <w:rsid w:val="00AA5C18"/>
    <w:rsid w:val="00AB0CCB"/>
    <w:rsid w:val="00AB0EC1"/>
    <w:rsid w:val="00AC7D87"/>
    <w:rsid w:val="00AF507E"/>
    <w:rsid w:val="00AF6FC0"/>
    <w:rsid w:val="00B05109"/>
    <w:rsid w:val="00B061A8"/>
    <w:rsid w:val="00B13215"/>
    <w:rsid w:val="00B15E61"/>
    <w:rsid w:val="00B32027"/>
    <w:rsid w:val="00B42E8D"/>
    <w:rsid w:val="00B47163"/>
    <w:rsid w:val="00B52B61"/>
    <w:rsid w:val="00B611E2"/>
    <w:rsid w:val="00B61B92"/>
    <w:rsid w:val="00B63958"/>
    <w:rsid w:val="00B65CE6"/>
    <w:rsid w:val="00B74616"/>
    <w:rsid w:val="00B80368"/>
    <w:rsid w:val="00B85DD4"/>
    <w:rsid w:val="00B951F4"/>
    <w:rsid w:val="00B954AD"/>
    <w:rsid w:val="00B96BCE"/>
    <w:rsid w:val="00BA4C7A"/>
    <w:rsid w:val="00BC5F7F"/>
    <w:rsid w:val="00BC6FDC"/>
    <w:rsid w:val="00BD1860"/>
    <w:rsid w:val="00BD36B6"/>
    <w:rsid w:val="00BE1BBE"/>
    <w:rsid w:val="00BE3C54"/>
    <w:rsid w:val="00BE6CCA"/>
    <w:rsid w:val="00BF1601"/>
    <w:rsid w:val="00BF18FD"/>
    <w:rsid w:val="00BF2FA0"/>
    <w:rsid w:val="00BF3E07"/>
    <w:rsid w:val="00BF6A63"/>
    <w:rsid w:val="00C02A5C"/>
    <w:rsid w:val="00C04D46"/>
    <w:rsid w:val="00C30614"/>
    <w:rsid w:val="00C32937"/>
    <w:rsid w:val="00C333F4"/>
    <w:rsid w:val="00C367FC"/>
    <w:rsid w:val="00C45EEE"/>
    <w:rsid w:val="00C47B9D"/>
    <w:rsid w:val="00C5272B"/>
    <w:rsid w:val="00C53BB2"/>
    <w:rsid w:val="00C6318A"/>
    <w:rsid w:val="00C63B57"/>
    <w:rsid w:val="00C73BB8"/>
    <w:rsid w:val="00C769C2"/>
    <w:rsid w:val="00C81389"/>
    <w:rsid w:val="00C82E24"/>
    <w:rsid w:val="00C92B5C"/>
    <w:rsid w:val="00C9471C"/>
    <w:rsid w:val="00CA11E8"/>
    <w:rsid w:val="00CA474C"/>
    <w:rsid w:val="00CA7291"/>
    <w:rsid w:val="00CB1A65"/>
    <w:rsid w:val="00CB4024"/>
    <w:rsid w:val="00CB4C64"/>
    <w:rsid w:val="00CB52B2"/>
    <w:rsid w:val="00CB7DD4"/>
    <w:rsid w:val="00CC3E37"/>
    <w:rsid w:val="00CC6698"/>
    <w:rsid w:val="00CD12F0"/>
    <w:rsid w:val="00CD7B4E"/>
    <w:rsid w:val="00CE1C11"/>
    <w:rsid w:val="00CE792C"/>
    <w:rsid w:val="00CE7D7B"/>
    <w:rsid w:val="00CF661E"/>
    <w:rsid w:val="00D010BB"/>
    <w:rsid w:val="00D0138A"/>
    <w:rsid w:val="00D0458E"/>
    <w:rsid w:val="00D05852"/>
    <w:rsid w:val="00D07F1F"/>
    <w:rsid w:val="00D10C6A"/>
    <w:rsid w:val="00D1428D"/>
    <w:rsid w:val="00D20185"/>
    <w:rsid w:val="00D226BB"/>
    <w:rsid w:val="00D31207"/>
    <w:rsid w:val="00D31F9F"/>
    <w:rsid w:val="00D536B7"/>
    <w:rsid w:val="00D554A1"/>
    <w:rsid w:val="00D64F55"/>
    <w:rsid w:val="00D65792"/>
    <w:rsid w:val="00D73EF4"/>
    <w:rsid w:val="00D771AC"/>
    <w:rsid w:val="00D82164"/>
    <w:rsid w:val="00D850D7"/>
    <w:rsid w:val="00D90100"/>
    <w:rsid w:val="00D90169"/>
    <w:rsid w:val="00D910CE"/>
    <w:rsid w:val="00DA292C"/>
    <w:rsid w:val="00DA4087"/>
    <w:rsid w:val="00DA52B4"/>
    <w:rsid w:val="00DC4542"/>
    <w:rsid w:val="00DC7754"/>
    <w:rsid w:val="00DD6ACC"/>
    <w:rsid w:val="00DF1B72"/>
    <w:rsid w:val="00DF1DC7"/>
    <w:rsid w:val="00DF5B5E"/>
    <w:rsid w:val="00DF6A3F"/>
    <w:rsid w:val="00DF7CE9"/>
    <w:rsid w:val="00E025B3"/>
    <w:rsid w:val="00E02A2F"/>
    <w:rsid w:val="00E0552C"/>
    <w:rsid w:val="00E07625"/>
    <w:rsid w:val="00E103C4"/>
    <w:rsid w:val="00E105A6"/>
    <w:rsid w:val="00E146F6"/>
    <w:rsid w:val="00E16A04"/>
    <w:rsid w:val="00E1797D"/>
    <w:rsid w:val="00E2181E"/>
    <w:rsid w:val="00E339F8"/>
    <w:rsid w:val="00E3732E"/>
    <w:rsid w:val="00E37BED"/>
    <w:rsid w:val="00E37F36"/>
    <w:rsid w:val="00E40AAC"/>
    <w:rsid w:val="00E42856"/>
    <w:rsid w:val="00E544DA"/>
    <w:rsid w:val="00E54997"/>
    <w:rsid w:val="00E57DCC"/>
    <w:rsid w:val="00E70CEE"/>
    <w:rsid w:val="00E713B9"/>
    <w:rsid w:val="00E74081"/>
    <w:rsid w:val="00E773F1"/>
    <w:rsid w:val="00E80320"/>
    <w:rsid w:val="00E96700"/>
    <w:rsid w:val="00E96B8F"/>
    <w:rsid w:val="00EA308E"/>
    <w:rsid w:val="00EA3D53"/>
    <w:rsid w:val="00EB3AD5"/>
    <w:rsid w:val="00EB77C9"/>
    <w:rsid w:val="00EC022B"/>
    <w:rsid w:val="00EC10C8"/>
    <w:rsid w:val="00EC189F"/>
    <w:rsid w:val="00EC6B60"/>
    <w:rsid w:val="00ED7A91"/>
    <w:rsid w:val="00EE3B67"/>
    <w:rsid w:val="00EE590A"/>
    <w:rsid w:val="00EF35F4"/>
    <w:rsid w:val="00EF4618"/>
    <w:rsid w:val="00EF494F"/>
    <w:rsid w:val="00EF5F02"/>
    <w:rsid w:val="00EF6BB4"/>
    <w:rsid w:val="00F143B4"/>
    <w:rsid w:val="00F154EE"/>
    <w:rsid w:val="00F17468"/>
    <w:rsid w:val="00F2535D"/>
    <w:rsid w:val="00F4161A"/>
    <w:rsid w:val="00F45107"/>
    <w:rsid w:val="00F50FE0"/>
    <w:rsid w:val="00F5350E"/>
    <w:rsid w:val="00F5407B"/>
    <w:rsid w:val="00F57F76"/>
    <w:rsid w:val="00F630EB"/>
    <w:rsid w:val="00F71D8A"/>
    <w:rsid w:val="00F71FB9"/>
    <w:rsid w:val="00F76895"/>
    <w:rsid w:val="00F81041"/>
    <w:rsid w:val="00F94890"/>
    <w:rsid w:val="00F95136"/>
    <w:rsid w:val="00F963FB"/>
    <w:rsid w:val="00F97151"/>
    <w:rsid w:val="00FA1154"/>
    <w:rsid w:val="00FA2C62"/>
    <w:rsid w:val="00FA45DE"/>
    <w:rsid w:val="00FA4F26"/>
    <w:rsid w:val="00FA5834"/>
    <w:rsid w:val="00FB16FA"/>
    <w:rsid w:val="00FB23A5"/>
    <w:rsid w:val="00FB447E"/>
    <w:rsid w:val="00FB4950"/>
    <w:rsid w:val="00FB69D0"/>
    <w:rsid w:val="00FB76A8"/>
    <w:rsid w:val="00FC0F6A"/>
    <w:rsid w:val="00FC1E81"/>
    <w:rsid w:val="00FC54B6"/>
    <w:rsid w:val="00FD0DD8"/>
    <w:rsid w:val="00FD1AF1"/>
    <w:rsid w:val="00FD4556"/>
    <w:rsid w:val="00FD4FA1"/>
    <w:rsid w:val="00FD5F10"/>
    <w:rsid w:val="00FE4A98"/>
    <w:rsid w:val="00FF02A0"/>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C76"/>
    <w:pPr>
      <w:spacing w:after="0" w:line="240" w:lineRule="auto"/>
    </w:pPr>
    <w:rPr>
      <w:rFonts w:ascii="Times New Roman" w:eastAsia="Times New Roman" w:hAnsi="Times New Roman" w:cs="Times New Roman"/>
      <w:kern w:val="0"/>
      <w:sz w:val="24"/>
      <w:szCs w:val="24"/>
      <w:lang w:val="es-MX"/>
    </w:rPr>
  </w:style>
  <w:style w:type="paragraph" w:styleId="Ttulo1">
    <w:name w:val="heading 1"/>
    <w:basedOn w:val="Normal"/>
    <w:next w:val="Normal"/>
    <w:link w:val="Ttulo1Car"/>
    <w:uiPriority w:val="9"/>
    <w:qFormat/>
    <w:rsid w:val="00421039"/>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421039"/>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421039"/>
    <w:pPr>
      <w:keepNext/>
      <w:keepLines/>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05525F"/>
    <w:pPr>
      <w:keepNext/>
      <w:keepLines/>
      <w:spacing w:before="20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04C12"/>
    <w:pPr>
      <w:ind w:left="720"/>
      <w:contextualSpacing/>
    </w:pPr>
  </w:style>
  <w:style w:type="character" w:styleId="Hipervnculo">
    <w:name w:val="Hyperlink"/>
    <w:basedOn w:val="Fuentedeprrafopredeter"/>
    <w:uiPriority w:val="99"/>
    <w:unhideWhenUsed/>
    <w:rsid w:val="00434A4D"/>
    <w:rPr>
      <w:color w:val="0563C1" w:themeColor="hyperlink"/>
      <w:u w:val="single"/>
    </w:rPr>
  </w:style>
  <w:style w:type="paragraph" w:styleId="Sinespaciado">
    <w:name w:val="No Spacing"/>
    <w:uiPriority w:val="1"/>
    <w:qFormat/>
    <w:rsid w:val="00CB7DD4"/>
    <w:pPr>
      <w:spacing w:after="0" w:line="240" w:lineRule="auto"/>
    </w:pPr>
    <w:rPr>
      <w:rFonts w:ascii="Times New Roman" w:eastAsia="Times New Roman" w:hAnsi="Times New Roman" w:cs="Times New Roman"/>
      <w:kern w:val="0"/>
      <w:sz w:val="24"/>
      <w:szCs w:val="24"/>
      <w:lang w:val="en-US"/>
    </w:rPr>
  </w:style>
  <w:style w:type="paragraph" w:styleId="Lista2">
    <w:name w:val="List 2"/>
    <w:basedOn w:val="Normal"/>
    <w:semiHidden/>
    <w:unhideWhenUsed/>
    <w:rsid w:val="0041703C"/>
    <w:pPr>
      <w:ind w:left="566" w:hanging="283"/>
    </w:pPr>
    <w:rPr>
      <w:lang w:val="es-ES" w:eastAsia="es-ES"/>
    </w:rPr>
  </w:style>
  <w:style w:type="paragraph" w:styleId="Textoindependiente">
    <w:name w:val="Body Text"/>
    <w:basedOn w:val="Normal"/>
    <w:link w:val="TextoindependienteCar"/>
    <w:semiHidden/>
    <w:unhideWhenUsed/>
    <w:rsid w:val="0041703C"/>
    <w:rPr>
      <w:sz w:val="20"/>
      <w:lang w:eastAsia="es-MX"/>
    </w:rPr>
  </w:style>
  <w:style w:type="character" w:customStyle="1" w:styleId="TextoindependienteCar">
    <w:name w:val="Texto independiente Car"/>
    <w:basedOn w:val="Fuentedeprrafopredeter"/>
    <w:link w:val="Textoindependiente"/>
    <w:semiHidden/>
    <w:rsid w:val="0041703C"/>
    <w:rPr>
      <w:rFonts w:ascii="Times New Roman" w:eastAsia="Times New Roman" w:hAnsi="Times New Roman" w:cs="Times New Roman"/>
      <w:kern w:val="0"/>
      <w:sz w:val="20"/>
      <w:szCs w:val="24"/>
      <w:lang w:eastAsia="es-MX"/>
    </w:rPr>
  </w:style>
  <w:style w:type="character" w:styleId="Refdecomentario">
    <w:name w:val="annotation reference"/>
    <w:basedOn w:val="Fuentedeprrafopredeter"/>
    <w:uiPriority w:val="99"/>
    <w:semiHidden/>
    <w:unhideWhenUsed/>
    <w:rsid w:val="000B06F8"/>
    <w:rPr>
      <w:sz w:val="16"/>
      <w:szCs w:val="16"/>
    </w:rPr>
  </w:style>
  <w:style w:type="paragraph" w:styleId="Textocomentario">
    <w:name w:val="annotation text"/>
    <w:basedOn w:val="Normal"/>
    <w:link w:val="TextocomentarioCar"/>
    <w:uiPriority w:val="99"/>
    <w:semiHidden/>
    <w:unhideWhenUsed/>
    <w:rsid w:val="000B06F8"/>
    <w:rPr>
      <w:sz w:val="20"/>
      <w:szCs w:val="20"/>
    </w:rPr>
  </w:style>
  <w:style w:type="character" w:customStyle="1" w:styleId="TextocomentarioCar">
    <w:name w:val="Texto comentario Car"/>
    <w:basedOn w:val="Fuentedeprrafopredeter"/>
    <w:link w:val="Textocomentario"/>
    <w:uiPriority w:val="99"/>
    <w:semiHidden/>
    <w:rsid w:val="000B06F8"/>
    <w:rPr>
      <w:rFonts w:ascii="Times New Roman" w:eastAsia="Times New Roman" w:hAnsi="Times New Roman" w:cs="Times New Roman"/>
      <w:kern w:val="0"/>
      <w:sz w:val="20"/>
      <w:szCs w:val="20"/>
      <w:lang w:val="es-MX"/>
    </w:rPr>
  </w:style>
  <w:style w:type="paragraph" w:styleId="Asuntodelcomentario">
    <w:name w:val="annotation subject"/>
    <w:basedOn w:val="Textocomentario"/>
    <w:next w:val="Textocomentario"/>
    <w:link w:val="AsuntodelcomentarioCar"/>
    <w:uiPriority w:val="99"/>
    <w:semiHidden/>
    <w:unhideWhenUsed/>
    <w:rsid w:val="000B06F8"/>
    <w:rPr>
      <w:b/>
      <w:bCs/>
    </w:rPr>
  </w:style>
  <w:style w:type="character" w:customStyle="1" w:styleId="AsuntodelcomentarioCar">
    <w:name w:val="Asunto del comentario Car"/>
    <w:basedOn w:val="TextocomentarioCar"/>
    <w:link w:val="Asuntodelcomentario"/>
    <w:uiPriority w:val="99"/>
    <w:semiHidden/>
    <w:rsid w:val="000B06F8"/>
    <w:rPr>
      <w:rFonts w:ascii="Times New Roman" w:eastAsia="Times New Roman" w:hAnsi="Times New Roman" w:cs="Times New Roman"/>
      <w:b/>
      <w:bCs/>
      <w:kern w:val="0"/>
      <w:sz w:val="20"/>
      <w:szCs w:val="20"/>
      <w:lang w:val="es-MX"/>
    </w:rPr>
  </w:style>
  <w:style w:type="paragraph" w:styleId="Textodeglobo">
    <w:name w:val="Balloon Text"/>
    <w:basedOn w:val="Normal"/>
    <w:link w:val="TextodegloboCar"/>
    <w:uiPriority w:val="99"/>
    <w:semiHidden/>
    <w:unhideWhenUsed/>
    <w:rsid w:val="000B06F8"/>
    <w:rPr>
      <w:rFonts w:ascii="Tahoma" w:hAnsi="Tahoma" w:cs="Tahoma"/>
      <w:sz w:val="16"/>
      <w:szCs w:val="16"/>
    </w:rPr>
  </w:style>
  <w:style w:type="character" w:customStyle="1" w:styleId="TextodegloboCar">
    <w:name w:val="Texto de globo Car"/>
    <w:basedOn w:val="Fuentedeprrafopredeter"/>
    <w:link w:val="Textodeglobo"/>
    <w:uiPriority w:val="99"/>
    <w:semiHidden/>
    <w:rsid w:val="000B06F8"/>
    <w:rPr>
      <w:rFonts w:ascii="Tahoma" w:eastAsia="Times New Roman" w:hAnsi="Tahoma" w:cs="Tahoma"/>
      <w:kern w:val="0"/>
      <w:sz w:val="16"/>
      <w:szCs w:val="16"/>
      <w:lang w:val="es-MX"/>
    </w:rPr>
  </w:style>
  <w:style w:type="character" w:styleId="Hipervnculovisitado">
    <w:name w:val="FollowedHyperlink"/>
    <w:basedOn w:val="Fuentedeprrafopredeter"/>
    <w:uiPriority w:val="99"/>
    <w:semiHidden/>
    <w:unhideWhenUsed/>
    <w:rsid w:val="006944E0"/>
    <w:rPr>
      <w:color w:val="954F72" w:themeColor="followedHyperlink"/>
      <w:u w:val="single"/>
    </w:rPr>
  </w:style>
  <w:style w:type="character" w:customStyle="1" w:styleId="Ttulo1Car">
    <w:name w:val="Título 1 Car"/>
    <w:basedOn w:val="Fuentedeprrafopredeter"/>
    <w:link w:val="Ttulo1"/>
    <w:uiPriority w:val="9"/>
    <w:rsid w:val="00421039"/>
    <w:rPr>
      <w:rFonts w:asciiTheme="majorHAnsi" w:eastAsiaTheme="majorEastAsia" w:hAnsiTheme="majorHAnsi" w:cstheme="majorBidi"/>
      <w:b/>
      <w:bCs/>
      <w:color w:val="2E74B5" w:themeColor="accent1" w:themeShade="BF"/>
      <w:kern w:val="0"/>
      <w:sz w:val="28"/>
      <w:szCs w:val="28"/>
      <w:lang w:val="es-MX"/>
    </w:rPr>
  </w:style>
  <w:style w:type="character" w:customStyle="1" w:styleId="Ttulo2Car">
    <w:name w:val="Título 2 Car"/>
    <w:basedOn w:val="Fuentedeprrafopredeter"/>
    <w:link w:val="Ttulo2"/>
    <w:uiPriority w:val="9"/>
    <w:rsid w:val="00421039"/>
    <w:rPr>
      <w:rFonts w:asciiTheme="majorHAnsi" w:eastAsiaTheme="majorEastAsia" w:hAnsiTheme="majorHAnsi" w:cstheme="majorBidi"/>
      <w:b/>
      <w:bCs/>
      <w:color w:val="5B9BD5" w:themeColor="accent1"/>
      <w:kern w:val="0"/>
      <w:sz w:val="26"/>
      <w:szCs w:val="26"/>
      <w:lang w:val="es-MX"/>
    </w:rPr>
  </w:style>
  <w:style w:type="character" w:customStyle="1" w:styleId="Ttulo3Car">
    <w:name w:val="Título 3 Car"/>
    <w:basedOn w:val="Fuentedeprrafopredeter"/>
    <w:link w:val="Ttulo3"/>
    <w:uiPriority w:val="9"/>
    <w:rsid w:val="00421039"/>
    <w:rPr>
      <w:rFonts w:asciiTheme="majorHAnsi" w:eastAsiaTheme="majorEastAsia" w:hAnsiTheme="majorHAnsi" w:cstheme="majorBidi"/>
      <w:b/>
      <w:bCs/>
      <w:color w:val="5B9BD5" w:themeColor="accent1"/>
      <w:kern w:val="0"/>
      <w:sz w:val="24"/>
      <w:szCs w:val="24"/>
      <w:lang w:val="es-MX"/>
    </w:rPr>
  </w:style>
  <w:style w:type="character" w:customStyle="1" w:styleId="Ttulo4Car">
    <w:name w:val="Título 4 Car"/>
    <w:basedOn w:val="Fuentedeprrafopredeter"/>
    <w:link w:val="Ttulo4"/>
    <w:uiPriority w:val="9"/>
    <w:rsid w:val="0005525F"/>
    <w:rPr>
      <w:rFonts w:asciiTheme="majorHAnsi" w:eastAsiaTheme="majorEastAsia" w:hAnsiTheme="majorHAnsi" w:cstheme="majorBidi"/>
      <w:b/>
      <w:bCs/>
      <w:i/>
      <w:iCs/>
      <w:color w:val="5B9BD5" w:themeColor="accent1"/>
      <w:kern w:val="0"/>
      <w:sz w:val="24"/>
      <w:szCs w:val="24"/>
      <w:lang w:val="es-MX"/>
    </w:rPr>
  </w:style>
  <w:style w:type="paragraph" w:styleId="Encabezado">
    <w:name w:val="header"/>
    <w:basedOn w:val="Normal"/>
    <w:link w:val="EncabezadoCar"/>
    <w:uiPriority w:val="99"/>
    <w:unhideWhenUsed/>
    <w:rsid w:val="0056515B"/>
    <w:pPr>
      <w:tabs>
        <w:tab w:val="center" w:pos="4419"/>
        <w:tab w:val="right" w:pos="8838"/>
      </w:tabs>
    </w:pPr>
  </w:style>
  <w:style w:type="character" w:customStyle="1" w:styleId="EncabezadoCar">
    <w:name w:val="Encabezado Car"/>
    <w:basedOn w:val="Fuentedeprrafopredeter"/>
    <w:link w:val="Encabezado"/>
    <w:uiPriority w:val="99"/>
    <w:rsid w:val="0056515B"/>
    <w:rPr>
      <w:rFonts w:ascii="Times New Roman" w:eastAsia="Times New Roman" w:hAnsi="Times New Roman" w:cs="Times New Roman"/>
      <w:kern w:val="0"/>
      <w:sz w:val="24"/>
      <w:szCs w:val="24"/>
      <w:lang w:val="es-MX"/>
    </w:rPr>
  </w:style>
  <w:style w:type="paragraph" w:styleId="Piedepgina">
    <w:name w:val="footer"/>
    <w:basedOn w:val="Normal"/>
    <w:link w:val="PiedepginaCar"/>
    <w:uiPriority w:val="99"/>
    <w:unhideWhenUsed/>
    <w:rsid w:val="0056515B"/>
    <w:pPr>
      <w:tabs>
        <w:tab w:val="center" w:pos="4419"/>
        <w:tab w:val="right" w:pos="8838"/>
      </w:tabs>
    </w:pPr>
  </w:style>
  <w:style w:type="character" w:customStyle="1" w:styleId="PiedepginaCar">
    <w:name w:val="Pie de página Car"/>
    <w:basedOn w:val="Fuentedeprrafopredeter"/>
    <w:link w:val="Piedepgina"/>
    <w:uiPriority w:val="99"/>
    <w:rsid w:val="0056515B"/>
    <w:rPr>
      <w:rFonts w:ascii="Times New Roman" w:eastAsia="Times New Roman" w:hAnsi="Times New Roman" w:cs="Times New Roman"/>
      <w:kern w:val="0"/>
      <w:sz w:val="24"/>
      <w:szCs w:val="24"/>
      <w:lang w:val="es-MX"/>
    </w:rPr>
  </w:style>
  <w:style w:type="paragraph" w:styleId="TtulodeTDC">
    <w:name w:val="TOC Heading"/>
    <w:basedOn w:val="Ttulo1"/>
    <w:next w:val="Normal"/>
    <w:uiPriority w:val="39"/>
    <w:unhideWhenUsed/>
    <w:qFormat/>
    <w:rsid w:val="003E7112"/>
    <w:pPr>
      <w:spacing w:line="276" w:lineRule="auto"/>
      <w:outlineLvl w:val="9"/>
    </w:pPr>
    <w:rPr>
      <w:lang w:eastAsia="es-MX"/>
    </w:rPr>
  </w:style>
  <w:style w:type="paragraph" w:styleId="TDC1">
    <w:name w:val="toc 1"/>
    <w:basedOn w:val="Normal"/>
    <w:next w:val="Normal"/>
    <w:autoRedefine/>
    <w:uiPriority w:val="39"/>
    <w:unhideWhenUsed/>
    <w:rsid w:val="003E7112"/>
    <w:pPr>
      <w:spacing w:after="100"/>
    </w:pPr>
  </w:style>
  <w:style w:type="paragraph" w:styleId="TDC2">
    <w:name w:val="toc 2"/>
    <w:basedOn w:val="Normal"/>
    <w:next w:val="Normal"/>
    <w:autoRedefine/>
    <w:uiPriority w:val="39"/>
    <w:unhideWhenUsed/>
    <w:rsid w:val="003E7112"/>
    <w:pPr>
      <w:spacing w:after="100"/>
      <w:ind w:left="240"/>
    </w:pPr>
  </w:style>
  <w:style w:type="paragraph" w:styleId="TDC3">
    <w:name w:val="toc 3"/>
    <w:basedOn w:val="Normal"/>
    <w:next w:val="Normal"/>
    <w:autoRedefine/>
    <w:uiPriority w:val="39"/>
    <w:unhideWhenUsed/>
    <w:rsid w:val="003E7112"/>
    <w:pPr>
      <w:spacing w:after="100"/>
      <w:ind w:left="480"/>
    </w:pPr>
  </w:style>
  <w:style w:type="paragraph" w:styleId="Bibliografa">
    <w:name w:val="Bibliography"/>
    <w:basedOn w:val="Normal"/>
    <w:next w:val="Normal"/>
    <w:uiPriority w:val="37"/>
    <w:unhideWhenUsed/>
    <w:rsid w:val="005C5A30"/>
  </w:style>
  <w:style w:type="paragraph" w:styleId="Sangra3detindependiente">
    <w:name w:val="Body Text Indent 3"/>
    <w:basedOn w:val="Normal"/>
    <w:link w:val="Sangra3detindependienteCar"/>
    <w:uiPriority w:val="99"/>
    <w:semiHidden/>
    <w:unhideWhenUsed/>
    <w:rsid w:val="00C45EEE"/>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C45EEE"/>
    <w:rPr>
      <w:rFonts w:ascii="Times New Roman" w:eastAsia="Times New Roman" w:hAnsi="Times New Roman" w:cs="Times New Roman"/>
      <w:kern w:val="0"/>
      <w:sz w:val="16"/>
      <w:szCs w:val="16"/>
      <w:lang w:val="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2"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5C76"/>
    <w:pPr>
      <w:spacing w:after="0" w:line="240" w:lineRule="auto"/>
    </w:pPr>
    <w:rPr>
      <w:rFonts w:ascii="Times New Roman" w:eastAsia="Times New Roman" w:hAnsi="Times New Roman" w:cs="Times New Roman"/>
      <w:kern w:val="0"/>
      <w:sz w:val="24"/>
      <w:szCs w:val="24"/>
      <w:lang w:val="es-MX"/>
    </w:rPr>
  </w:style>
  <w:style w:type="paragraph" w:styleId="Ttulo1">
    <w:name w:val="heading 1"/>
    <w:basedOn w:val="Normal"/>
    <w:next w:val="Normal"/>
    <w:link w:val="Ttulo1Car"/>
    <w:uiPriority w:val="9"/>
    <w:qFormat/>
    <w:rsid w:val="00421039"/>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421039"/>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421039"/>
    <w:pPr>
      <w:keepNext/>
      <w:keepLines/>
      <w:spacing w:before="200"/>
      <w:outlineLvl w:val="2"/>
    </w:pPr>
    <w:rPr>
      <w:rFonts w:asciiTheme="majorHAnsi" w:eastAsiaTheme="majorEastAsia" w:hAnsiTheme="majorHAnsi" w:cstheme="majorBidi"/>
      <w:b/>
      <w:bCs/>
      <w:color w:val="5B9BD5" w:themeColor="accent1"/>
    </w:rPr>
  </w:style>
  <w:style w:type="paragraph" w:styleId="Ttulo4">
    <w:name w:val="heading 4"/>
    <w:basedOn w:val="Normal"/>
    <w:next w:val="Normal"/>
    <w:link w:val="Ttulo4Car"/>
    <w:uiPriority w:val="9"/>
    <w:unhideWhenUsed/>
    <w:qFormat/>
    <w:rsid w:val="0005525F"/>
    <w:pPr>
      <w:keepNext/>
      <w:keepLines/>
      <w:spacing w:before="20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04C12"/>
    <w:pPr>
      <w:ind w:left="720"/>
      <w:contextualSpacing/>
    </w:pPr>
  </w:style>
  <w:style w:type="character" w:styleId="Hipervnculo">
    <w:name w:val="Hyperlink"/>
    <w:basedOn w:val="Fuentedeprrafopredeter"/>
    <w:uiPriority w:val="99"/>
    <w:unhideWhenUsed/>
    <w:rsid w:val="00434A4D"/>
    <w:rPr>
      <w:color w:val="0563C1" w:themeColor="hyperlink"/>
      <w:u w:val="single"/>
    </w:rPr>
  </w:style>
  <w:style w:type="paragraph" w:styleId="Sinespaciado">
    <w:name w:val="No Spacing"/>
    <w:uiPriority w:val="1"/>
    <w:qFormat/>
    <w:rsid w:val="00CB7DD4"/>
    <w:pPr>
      <w:spacing w:after="0" w:line="240" w:lineRule="auto"/>
    </w:pPr>
    <w:rPr>
      <w:rFonts w:ascii="Times New Roman" w:eastAsia="Times New Roman" w:hAnsi="Times New Roman" w:cs="Times New Roman"/>
      <w:kern w:val="0"/>
      <w:sz w:val="24"/>
      <w:szCs w:val="24"/>
      <w:lang w:val="en-US"/>
    </w:rPr>
  </w:style>
  <w:style w:type="paragraph" w:styleId="Lista2">
    <w:name w:val="List 2"/>
    <w:basedOn w:val="Normal"/>
    <w:semiHidden/>
    <w:unhideWhenUsed/>
    <w:rsid w:val="0041703C"/>
    <w:pPr>
      <w:ind w:left="566" w:hanging="283"/>
    </w:pPr>
    <w:rPr>
      <w:lang w:val="es-ES" w:eastAsia="es-ES"/>
    </w:rPr>
  </w:style>
  <w:style w:type="paragraph" w:styleId="Textoindependiente">
    <w:name w:val="Body Text"/>
    <w:basedOn w:val="Normal"/>
    <w:link w:val="TextoindependienteCar"/>
    <w:semiHidden/>
    <w:unhideWhenUsed/>
    <w:rsid w:val="0041703C"/>
    <w:rPr>
      <w:sz w:val="20"/>
      <w:lang w:eastAsia="es-MX"/>
    </w:rPr>
  </w:style>
  <w:style w:type="character" w:customStyle="1" w:styleId="TextoindependienteCar">
    <w:name w:val="Texto independiente Car"/>
    <w:basedOn w:val="Fuentedeprrafopredeter"/>
    <w:link w:val="Textoindependiente"/>
    <w:semiHidden/>
    <w:rsid w:val="0041703C"/>
    <w:rPr>
      <w:rFonts w:ascii="Times New Roman" w:eastAsia="Times New Roman" w:hAnsi="Times New Roman" w:cs="Times New Roman"/>
      <w:kern w:val="0"/>
      <w:sz w:val="20"/>
      <w:szCs w:val="24"/>
      <w:lang w:eastAsia="es-MX"/>
    </w:rPr>
  </w:style>
  <w:style w:type="character" w:styleId="Refdecomentario">
    <w:name w:val="annotation reference"/>
    <w:basedOn w:val="Fuentedeprrafopredeter"/>
    <w:uiPriority w:val="99"/>
    <w:semiHidden/>
    <w:unhideWhenUsed/>
    <w:rsid w:val="000B06F8"/>
    <w:rPr>
      <w:sz w:val="16"/>
      <w:szCs w:val="16"/>
    </w:rPr>
  </w:style>
  <w:style w:type="paragraph" w:styleId="Textocomentario">
    <w:name w:val="annotation text"/>
    <w:basedOn w:val="Normal"/>
    <w:link w:val="TextocomentarioCar"/>
    <w:uiPriority w:val="99"/>
    <w:semiHidden/>
    <w:unhideWhenUsed/>
    <w:rsid w:val="000B06F8"/>
    <w:rPr>
      <w:sz w:val="20"/>
      <w:szCs w:val="20"/>
    </w:rPr>
  </w:style>
  <w:style w:type="character" w:customStyle="1" w:styleId="TextocomentarioCar">
    <w:name w:val="Texto comentario Car"/>
    <w:basedOn w:val="Fuentedeprrafopredeter"/>
    <w:link w:val="Textocomentario"/>
    <w:uiPriority w:val="99"/>
    <w:semiHidden/>
    <w:rsid w:val="000B06F8"/>
    <w:rPr>
      <w:rFonts w:ascii="Times New Roman" w:eastAsia="Times New Roman" w:hAnsi="Times New Roman" w:cs="Times New Roman"/>
      <w:kern w:val="0"/>
      <w:sz w:val="20"/>
      <w:szCs w:val="20"/>
      <w:lang w:val="es-MX"/>
    </w:rPr>
  </w:style>
  <w:style w:type="paragraph" w:styleId="Asuntodelcomentario">
    <w:name w:val="annotation subject"/>
    <w:basedOn w:val="Textocomentario"/>
    <w:next w:val="Textocomentario"/>
    <w:link w:val="AsuntodelcomentarioCar"/>
    <w:uiPriority w:val="99"/>
    <w:semiHidden/>
    <w:unhideWhenUsed/>
    <w:rsid w:val="000B06F8"/>
    <w:rPr>
      <w:b/>
      <w:bCs/>
    </w:rPr>
  </w:style>
  <w:style w:type="character" w:customStyle="1" w:styleId="AsuntodelcomentarioCar">
    <w:name w:val="Asunto del comentario Car"/>
    <w:basedOn w:val="TextocomentarioCar"/>
    <w:link w:val="Asuntodelcomentario"/>
    <w:uiPriority w:val="99"/>
    <w:semiHidden/>
    <w:rsid w:val="000B06F8"/>
    <w:rPr>
      <w:rFonts w:ascii="Times New Roman" w:eastAsia="Times New Roman" w:hAnsi="Times New Roman" w:cs="Times New Roman"/>
      <w:b/>
      <w:bCs/>
      <w:kern w:val="0"/>
      <w:sz w:val="20"/>
      <w:szCs w:val="20"/>
      <w:lang w:val="es-MX"/>
    </w:rPr>
  </w:style>
  <w:style w:type="paragraph" w:styleId="Textodeglobo">
    <w:name w:val="Balloon Text"/>
    <w:basedOn w:val="Normal"/>
    <w:link w:val="TextodegloboCar"/>
    <w:uiPriority w:val="99"/>
    <w:semiHidden/>
    <w:unhideWhenUsed/>
    <w:rsid w:val="000B06F8"/>
    <w:rPr>
      <w:rFonts w:ascii="Tahoma" w:hAnsi="Tahoma" w:cs="Tahoma"/>
      <w:sz w:val="16"/>
      <w:szCs w:val="16"/>
    </w:rPr>
  </w:style>
  <w:style w:type="character" w:customStyle="1" w:styleId="TextodegloboCar">
    <w:name w:val="Texto de globo Car"/>
    <w:basedOn w:val="Fuentedeprrafopredeter"/>
    <w:link w:val="Textodeglobo"/>
    <w:uiPriority w:val="99"/>
    <w:semiHidden/>
    <w:rsid w:val="000B06F8"/>
    <w:rPr>
      <w:rFonts w:ascii="Tahoma" w:eastAsia="Times New Roman" w:hAnsi="Tahoma" w:cs="Tahoma"/>
      <w:kern w:val="0"/>
      <w:sz w:val="16"/>
      <w:szCs w:val="16"/>
      <w:lang w:val="es-MX"/>
    </w:rPr>
  </w:style>
  <w:style w:type="character" w:styleId="Hipervnculovisitado">
    <w:name w:val="FollowedHyperlink"/>
    <w:basedOn w:val="Fuentedeprrafopredeter"/>
    <w:uiPriority w:val="99"/>
    <w:semiHidden/>
    <w:unhideWhenUsed/>
    <w:rsid w:val="006944E0"/>
    <w:rPr>
      <w:color w:val="954F72" w:themeColor="followedHyperlink"/>
      <w:u w:val="single"/>
    </w:rPr>
  </w:style>
  <w:style w:type="character" w:customStyle="1" w:styleId="Ttulo1Car">
    <w:name w:val="Título 1 Car"/>
    <w:basedOn w:val="Fuentedeprrafopredeter"/>
    <w:link w:val="Ttulo1"/>
    <w:uiPriority w:val="9"/>
    <w:rsid w:val="00421039"/>
    <w:rPr>
      <w:rFonts w:asciiTheme="majorHAnsi" w:eastAsiaTheme="majorEastAsia" w:hAnsiTheme="majorHAnsi" w:cstheme="majorBidi"/>
      <w:b/>
      <w:bCs/>
      <w:color w:val="2E74B5" w:themeColor="accent1" w:themeShade="BF"/>
      <w:kern w:val="0"/>
      <w:sz w:val="28"/>
      <w:szCs w:val="28"/>
      <w:lang w:val="es-MX"/>
    </w:rPr>
  </w:style>
  <w:style w:type="character" w:customStyle="1" w:styleId="Ttulo2Car">
    <w:name w:val="Título 2 Car"/>
    <w:basedOn w:val="Fuentedeprrafopredeter"/>
    <w:link w:val="Ttulo2"/>
    <w:uiPriority w:val="9"/>
    <w:rsid w:val="00421039"/>
    <w:rPr>
      <w:rFonts w:asciiTheme="majorHAnsi" w:eastAsiaTheme="majorEastAsia" w:hAnsiTheme="majorHAnsi" w:cstheme="majorBidi"/>
      <w:b/>
      <w:bCs/>
      <w:color w:val="5B9BD5" w:themeColor="accent1"/>
      <w:kern w:val="0"/>
      <w:sz w:val="26"/>
      <w:szCs w:val="26"/>
      <w:lang w:val="es-MX"/>
    </w:rPr>
  </w:style>
  <w:style w:type="character" w:customStyle="1" w:styleId="Ttulo3Car">
    <w:name w:val="Título 3 Car"/>
    <w:basedOn w:val="Fuentedeprrafopredeter"/>
    <w:link w:val="Ttulo3"/>
    <w:uiPriority w:val="9"/>
    <w:rsid w:val="00421039"/>
    <w:rPr>
      <w:rFonts w:asciiTheme="majorHAnsi" w:eastAsiaTheme="majorEastAsia" w:hAnsiTheme="majorHAnsi" w:cstheme="majorBidi"/>
      <w:b/>
      <w:bCs/>
      <w:color w:val="5B9BD5" w:themeColor="accent1"/>
      <w:kern w:val="0"/>
      <w:sz w:val="24"/>
      <w:szCs w:val="24"/>
      <w:lang w:val="es-MX"/>
    </w:rPr>
  </w:style>
  <w:style w:type="character" w:customStyle="1" w:styleId="Ttulo4Car">
    <w:name w:val="Título 4 Car"/>
    <w:basedOn w:val="Fuentedeprrafopredeter"/>
    <w:link w:val="Ttulo4"/>
    <w:uiPriority w:val="9"/>
    <w:rsid w:val="0005525F"/>
    <w:rPr>
      <w:rFonts w:asciiTheme="majorHAnsi" w:eastAsiaTheme="majorEastAsia" w:hAnsiTheme="majorHAnsi" w:cstheme="majorBidi"/>
      <w:b/>
      <w:bCs/>
      <w:i/>
      <w:iCs/>
      <w:color w:val="5B9BD5" w:themeColor="accent1"/>
      <w:kern w:val="0"/>
      <w:sz w:val="24"/>
      <w:szCs w:val="24"/>
      <w:lang w:val="es-MX"/>
    </w:rPr>
  </w:style>
  <w:style w:type="paragraph" w:styleId="Encabezado">
    <w:name w:val="header"/>
    <w:basedOn w:val="Normal"/>
    <w:link w:val="EncabezadoCar"/>
    <w:uiPriority w:val="99"/>
    <w:unhideWhenUsed/>
    <w:rsid w:val="0056515B"/>
    <w:pPr>
      <w:tabs>
        <w:tab w:val="center" w:pos="4419"/>
        <w:tab w:val="right" w:pos="8838"/>
      </w:tabs>
    </w:pPr>
  </w:style>
  <w:style w:type="character" w:customStyle="1" w:styleId="EncabezadoCar">
    <w:name w:val="Encabezado Car"/>
    <w:basedOn w:val="Fuentedeprrafopredeter"/>
    <w:link w:val="Encabezado"/>
    <w:uiPriority w:val="99"/>
    <w:rsid w:val="0056515B"/>
    <w:rPr>
      <w:rFonts w:ascii="Times New Roman" w:eastAsia="Times New Roman" w:hAnsi="Times New Roman" w:cs="Times New Roman"/>
      <w:kern w:val="0"/>
      <w:sz w:val="24"/>
      <w:szCs w:val="24"/>
      <w:lang w:val="es-MX"/>
    </w:rPr>
  </w:style>
  <w:style w:type="paragraph" w:styleId="Piedepgina">
    <w:name w:val="footer"/>
    <w:basedOn w:val="Normal"/>
    <w:link w:val="PiedepginaCar"/>
    <w:uiPriority w:val="99"/>
    <w:unhideWhenUsed/>
    <w:rsid w:val="0056515B"/>
    <w:pPr>
      <w:tabs>
        <w:tab w:val="center" w:pos="4419"/>
        <w:tab w:val="right" w:pos="8838"/>
      </w:tabs>
    </w:pPr>
  </w:style>
  <w:style w:type="character" w:customStyle="1" w:styleId="PiedepginaCar">
    <w:name w:val="Pie de página Car"/>
    <w:basedOn w:val="Fuentedeprrafopredeter"/>
    <w:link w:val="Piedepgina"/>
    <w:uiPriority w:val="99"/>
    <w:rsid w:val="0056515B"/>
    <w:rPr>
      <w:rFonts w:ascii="Times New Roman" w:eastAsia="Times New Roman" w:hAnsi="Times New Roman" w:cs="Times New Roman"/>
      <w:kern w:val="0"/>
      <w:sz w:val="24"/>
      <w:szCs w:val="24"/>
      <w:lang w:val="es-MX"/>
    </w:rPr>
  </w:style>
  <w:style w:type="paragraph" w:styleId="TtulodeTDC">
    <w:name w:val="TOC Heading"/>
    <w:basedOn w:val="Ttulo1"/>
    <w:next w:val="Normal"/>
    <w:uiPriority w:val="39"/>
    <w:unhideWhenUsed/>
    <w:qFormat/>
    <w:rsid w:val="003E7112"/>
    <w:pPr>
      <w:spacing w:line="276" w:lineRule="auto"/>
      <w:outlineLvl w:val="9"/>
    </w:pPr>
    <w:rPr>
      <w:lang w:eastAsia="es-MX"/>
    </w:rPr>
  </w:style>
  <w:style w:type="paragraph" w:styleId="TDC1">
    <w:name w:val="toc 1"/>
    <w:basedOn w:val="Normal"/>
    <w:next w:val="Normal"/>
    <w:autoRedefine/>
    <w:uiPriority w:val="39"/>
    <w:unhideWhenUsed/>
    <w:rsid w:val="003E7112"/>
    <w:pPr>
      <w:spacing w:after="100"/>
    </w:pPr>
  </w:style>
  <w:style w:type="paragraph" w:styleId="TDC2">
    <w:name w:val="toc 2"/>
    <w:basedOn w:val="Normal"/>
    <w:next w:val="Normal"/>
    <w:autoRedefine/>
    <w:uiPriority w:val="39"/>
    <w:unhideWhenUsed/>
    <w:rsid w:val="003E7112"/>
    <w:pPr>
      <w:spacing w:after="100"/>
      <w:ind w:left="240"/>
    </w:pPr>
  </w:style>
  <w:style w:type="paragraph" w:styleId="TDC3">
    <w:name w:val="toc 3"/>
    <w:basedOn w:val="Normal"/>
    <w:next w:val="Normal"/>
    <w:autoRedefine/>
    <w:uiPriority w:val="39"/>
    <w:unhideWhenUsed/>
    <w:rsid w:val="003E7112"/>
    <w:pPr>
      <w:spacing w:after="100"/>
      <w:ind w:left="480"/>
    </w:pPr>
  </w:style>
  <w:style w:type="paragraph" w:styleId="Bibliografa">
    <w:name w:val="Bibliography"/>
    <w:basedOn w:val="Normal"/>
    <w:next w:val="Normal"/>
    <w:uiPriority w:val="37"/>
    <w:unhideWhenUsed/>
    <w:rsid w:val="005C5A30"/>
  </w:style>
  <w:style w:type="paragraph" w:styleId="Sangra3detindependiente">
    <w:name w:val="Body Text Indent 3"/>
    <w:basedOn w:val="Normal"/>
    <w:link w:val="Sangra3detindependienteCar"/>
    <w:uiPriority w:val="99"/>
    <w:semiHidden/>
    <w:unhideWhenUsed/>
    <w:rsid w:val="00C45EEE"/>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C45EEE"/>
    <w:rPr>
      <w:rFonts w:ascii="Times New Roman" w:eastAsia="Times New Roman" w:hAnsi="Times New Roman" w:cs="Times New Roman"/>
      <w:kern w:val="0"/>
      <w:sz w:val="16"/>
      <w:szCs w:val="16"/>
      <w:lang w:val="es-MX"/>
    </w:rPr>
  </w:style>
</w:styles>
</file>

<file path=word/webSettings.xml><?xml version="1.0" encoding="utf-8"?>
<w:webSettings xmlns:r="http://schemas.openxmlformats.org/officeDocument/2006/relationships" xmlns:w="http://schemas.openxmlformats.org/wordprocessingml/2006/main">
  <w:divs>
    <w:div w:id="150416134">
      <w:bodyDiv w:val="1"/>
      <w:marLeft w:val="0"/>
      <w:marRight w:val="0"/>
      <w:marTop w:val="0"/>
      <w:marBottom w:val="0"/>
      <w:divBdr>
        <w:top w:val="none" w:sz="0" w:space="0" w:color="auto"/>
        <w:left w:val="none" w:sz="0" w:space="0" w:color="auto"/>
        <w:bottom w:val="none" w:sz="0" w:space="0" w:color="auto"/>
        <w:right w:val="none" w:sz="0" w:space="0" w:color="auto"/>
      </w:divBdr>
    </w:div>
    <w:div w:id="614749409">
      <w:bodyDiv w:val="1"/>
      <w:marLeft w:val="0"/>
      <w:marRight w:val="0"/>
      <w:marTop w:val="0"/>
      <w:marBottom w:val="0"/>
      <w:divBdr>
        <w:top w:val="none" w:sz="0" w:space="0" w:color="auto"/>
        <w:left w:val="none" w:sz="0" w:space="0" w:color="auto"/>
        <w:bottom w:val="none" w:sz="0" w:space="0" w:color="auto"/>
        <w:right w:val="none" w:sz="0" w:space="0" w:color="auto"/>
      </w:divBdr>
    </w:div>
    <w:div w:id="936060369">
      <w:bodyDiv w:val="1"/>
      <w:marLeft w:val="0"/>
      <w:marRight w:val="0"/>
      <w:marTop w:val="0"/>
      <w:marBottom w:val="0"/>
      <w:divBdr>
        <w:top w:val="none" w:sz="0" w:space="0" w:color="auto"/>
        <w:left w:val="none" w:sz="0" w:space="0" w:color="auto"/>
        <w:bottom w:val="none" w:sz="0" w:space="0" w:color="auto"/>
        <w:right w:val="none" w:sz="0" w:space="0" w:color="auto"/>
      </w:divBdr>
    </w:div>
    <w:div w:id="1045106534">
      <w:bodyDiv w:val="1"/>
      <w:marLeft w:val="0"/>
      <w:marRight w:val="0"/>
      <w:marTop w:val="0"/>
      <w:marBottom w:val="0"/>
      <w:divBdr>
        <w:top w:val="none" w:sz="0" w:space="0" w:color="auto"/>
        <w:left w:val="none" w:sz="0" w:space="0" w:color="auto"/>
        <w:bottom w:val="none" w:sz="0" w:space="0" w:color="auto"/>
        <w:right w:val="none" w:sz="0" w:space="0" w:color="auto"/>
      </w:divBdr>
    </w:div>
    <w:div w:id="1070156516">
      <w:bodyDiv w:val="1"/>
      <w:marLeft w:val="0"/>
      <w:marRight w:val="0"/>
      <w:marTop w:val="0"/>
      <w:marBottom w:val="0"/>
      <w:divBdr>
        <w:top w:val="none" w:sz="0" w:space="0" w:color="auto"/>
        <w:left w:val="none" w:sz="0" w:space="0" w:color="auto"/>
        <w:bottom w:val="none" w:sz="0" w:space="0" w:color="auto"/>
        <w:right w:val="none" w:sz="0" w:space="0" w:color="auto"/>
      </w:divBdr>
      <w:divsChild>
        <w:div w:id="338391443">
          <w:marLeft w:val="0"/>
          <w:marRight w:val="0"/>
          <w:marTop w:val="0"/>
          <w:marBottom w:val="0"/>
          <w:divBdr>
            <w:top w:val="none" w:sz="0" w:space="0" w:color="auto"/>
            <w:left w:val="none" w:sz="0" w:space="0" w:color="auto"/>
            <w:bottom w:val="none" w:sz="0" w:space="0" w:color="auto"/>
            <w:right w:val="none" w:sz="0" w:space="0" w:color="auto"/>
          </w:divBdr>
        </w:div>
      </w:divsChild>
    </w:div>
    <w:div w:id="1084451372">
      <w:bodyDiv w:val="1"/>
      <w:marLeft w:val="0"/>
      <w:marRight w:val="0"/>
      <w:marTop w:val="0"/>
      <w:marBottom w:val="0"/>
      <w:divBdr>
        <w:top w:val="none" w:sz="0" w:space="0" w:color="auto"/>
        <w:left w:val="none" w:sz="0" w:space="0" w:color="auto"/>
        <w:bottom w:val="none" w:sz="0" w:space="0" w:color="auto"/>
        <w:right w:val="none" w:sz="0" w:space="0" w:color="auto"/>
      </w:divBdr>
    </w:div>
    <w:div w:id="1836727386">
      <w:bodyDiv w:val="1"/>
      <w:marLeft w:val="0"/>
      <w:marRight w:val="0"/>
      <w:marTop w:val="0"/>
      <w:marBottom w:val="0"/>
      <w:divBdr>
        <w:top w:val="none" w:sz="0" w:space="0" w:color="auto"/>
        <w:left w:val="none" w:sz="0" w:space="0" w:color="auto"/>
        <w:bottom w:val="none" w:sz="0" w:space="0" w:color="auto"/>
        <w:right w:val="none" w:sz="0" w:space="0" w:color="auto"/>
      </w:divBdr>
    </w:div>
    <w:div w:id="1859082154">
      <w:bodyDiv w:val="1"/>
      <w:marLeft w:val="0"/>
      <w:marRight w:val="0"/>
      <w:marTop w:val="0"/>
      <w:marBottom w:val="0"/>
      <w:divBdr>
        <w:top w:val="none" w:sz="0" w:space="0" w:color="auto"/>
        <w:left w:val="none" w:sz="0" w:space="0" w:color="auto"/>
        <w:bottom w:val="none" w:sz="0" w:space="0" w:color="auto"/>
        <w:right w:val="none" w:sz="0" w:space="0" w:color="auto"/>
      </w:divBdr>
    </w:div>
    <w:div w:id="2147116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hardsoftware.es/innovacion/ventajas-y-desventajas-de-flash"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educ.ucol.mx/" TargetMode="External"/><Relationship Id="rId26" Type="http://schemas.openxmlformats.org/officeDocument/2006/relationships/image" Target="media/image14.png"/><Relationship Id="rId39" Type="http://schemas.microsoft.com/office/2007/relationships/diagramDrawing" Target="diagrams/drawing1.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148.213.40.207:8080/" TargetMode="External"/><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148.213.40.207/info.php"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diagramQuickStyle" Target="diagrams/quickStyle1.xm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telematicanet.ucol.mx/piac" TargetMode="External"/><Relationship Id="rId28" Type="http://schemas.openxmlformats.org/officeDocument/2006/relationships/image" Target="media/image16.png"/><Relationship Id="rId36" Type="http://schemas.openxmlformats.org/officeDocument/2006/relationships/diagramLayout" Target="diagrams/layout1.xml"/><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footer" Target="footer2.xml"/><Relationship Id="rId65"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diagramData" Target="diagrams/data1.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www.telematicanet.ucol.mx/moodle/"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diagramColors" Target="diagrams/colors1.xml"/><Relationship Id="rId46" Type="http://schemas.openxmlformats.org/officeDocument/2006/relationships/image" Target="media/image28.png"/><Relationship Id="rId59"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910C445-091E-4215-A66B-C9B57072983F}"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MX"/>
        </a:p>
      </dgm:t>
    </dgm:pt>
    <dgm:pt modelId="{F707E6DB-E829-4DDC-885F-55BD7318FE18}">
      <dgm:prSet phldrT="[Texto]"/>
      <dgm:spPr>
        <a:xfrm rot="16200000">
          <a:off x="-275733" y="794509"/>
          <a:ext cx="1671274" cy="31754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s-MX">
              <a:solidFill>
                <a:sysClr val="window" lastClr="FFFFFF"/>
              </a:solidFill>
              <a:latin typeface="Calibri"/>
              <a:ea typeface="+mn-ea"/>
              <a:cs typeface="+mn-cs"/>
            </a:rPr>
            <a:t>PIAC</a:t>
          </a:r>
        </a:p>
      </dgm:t>
    </dgm:pt>
    <dgm:pt modelId="{F5B2DF99-FC7E-45DA-8731-AADC16BD39F7}" type="parTrans" cxnId="{BF444ACE-7795-49B8-8CF2-EBBC56CD2A62}">
      <dgm:prSet/>
      <dgm:spPr/>
      <dgm:t>
        <a:bodyPr/>
        <a:lstStyle/>
        <a:p>
          <a:endParaRPr lang="es-MX"/>
        </a:p>
      </dgm:t>
    </dgm:pt>
    <dgm:pt modelId="{D3EBB1F6-CE57-4B4D-8429-876EE36C5FA2}" type="sibTrans" cxnId="{BF444ACE-7795-49B8-8CF2-EBBC56CD2A62}">
      <dgm:prSet/>
      <dgm:spPr/>
      <dgm:t>
        <a:bodyPr/>
        <a:lstStyle/>
        <a:p>
          <a:endParaRPr lang="es-MX"/>
        </a:p>
      </dgm:t>
    </dgm:pt>
    <dgm:pt modelId="{53B6FF01-996F-4A8D-9996-3B554CFFDD5C}">
      <dgm:prSet phldrT="[Texto]"/>
      <dgm:spPr>
        <a:xfrm>
          <a:off x="926982" y="653"/>
          <a:ext cx="1041538" cy="31754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s-MX">
              <a:solidFill>
                <a:sysClr val="window" lastClr="FFFFFF"/>
              </a:solidFill>
              <a:latin typeface="Calibri"/>
              <a:ea typeface="+mn-ea"/>
              <a:cs typeface="+mn-cs"/>
            </a:rPr>
            <a:t>Contenido</a:t>
          </a:r>
        </a:p>
      </dgm:t>
    </dgm:pt>
    <dgm:pt modelId="{7D3E1996-CE3F-4AE5-9FC6-445307F52A18}" type="parTrans" cxnId="{DA1BC002-4306-4899-B4EE-D3CF1D38E72C}">
      <dgm:prSet/>
      <dgm:spPr>
        <a:xfrm>
          <a:off x="718675" y="159425"/>
          <a:ext cx="208307" cy="793855"/>
        </a:xfrm>
        <a:noFill/>
        <a:ln w="25400" cap="flat" cmpd="sng" algn="ctr">
          <a:solidFill>
            <a:srgbClr val="4F81BD">
              <a:shade val="60000"/>
              <a:hueOff val="0"/>
              <a:satOff val="0"/>
              <a:lumOff val="0"/>
              <a:alphaOff val="0"/>
            </a:srgbClr>
          </a:solidFill>
          <a:prstDash val="solid"/>
        </a:ln>
        <a:effectLst/>
      </dgm:spPr>
      <dgm:t>
        <a:bodyPr/>
        <a:lstStyle/>
        <a:p>
          <a:endParaRPr lang="es-MX">
            <a:solidFill>
              <a:sysClr val="windowText" lastClr="000000">
                <a:hueOff val="0"/>
                <a:satOff val="0"/>
                <a:lumOff val="0"/>
                <a:alphaOff val="0"/>
              </a:sysClr>
            </a:solidFill>
            <a:latin typeface="Calibri"/>
            <a:ea typeface="+mn-ea"/>
            <a:cs typeface="+mn-cs"/>
          </a:endParaRPr>
        </a:p>
      </dgm:t>
    </dgm:pt>
    <dgm:pt modelId="{D09CDAD0-0039-4FA9-822B-A2EB5668CE44}" type="sibTrans" cxnId="{DA1BC002-4306-4899-B4EE-D3CF1D38E72C}">
      <dgm:prSet/>
      <dgm:spPr/>
      <dgm:t>
        <a:bodyPr/>
        <a:lstStyle/>
        <a:p>
          <a:endParaRPr lang="es-MX"/>
        </a:p>
      </dgm:t>
    </dgm:pt>
    <dgm:pt modelId="{D0D15786-61EF-45BB-8E7F-DE5A323390E2}">
      <dgm:prSet phldrT="[Texto]"/>
      <dgm:spPr>
        <a:xfrm>
          <a:off x="926982" y="397581"/>
          <a:ext cx="1041538" cy="31754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s-MX">
              <a:solidFill>
                <a:sysClr val="window" lastClr="FFFFFF"/>
              </a:solidFill>
              <a:latin typeface="Calibri"/>
              <a:ea typeface="+mn-ea"/>
              <a:cs typeface="+mn-cs"/>
            </a:rPr>
            <a:t>Evaluación</a:t>
          </a:r>
        </a:p>
      </dgm:t>
    </dgm:pt>
    <dgm:pt modelId="{962AF1C3-9A47-47EE-871F-645E9DC8B6F0}" type="parTrans" cxnId="{FFD3AD83-F0C3-4AA3-8329-8CA63C4898A9}">
      <dgm:prSet/>
      <dgm:spPr>
        <a:xfrm>
          <a:off x="718675" y="556352"/>
          <a:ext cx="208307" cy="396927"/>
        </a:xfrm>
        <a:noFill/>
        <a:ln w="25400" cap="flat" cmpd="sng" algn="ctr">
          <a:solidFill>
            <a:srgbClr val="4F81BD">
              <a:shade val="60000"/>
              <a:hueOff val="0"/>
              <a:satOff val="0"/>
              <a:lumOff val="0"/>
              <a:alphaOff val="0"/>
            </a:srgbClr>
          </a:solidFill>
          <a:prstDash val="solid"/>
        </a:ln>
        <a:effectLst/>
      </dgm:spPr>
      <dgm:t>
        <a:bodyPr/>
        <a:lstStyle/>
        <a:p>
          <a:endParaRPr lang="es-MX">
            <a:solidFill>
              <a:sysClr val="windowText" lastClr="000000">
                <a:hueOff val="0"/>
                <a:satOff val="0"/>
                <a:lumOff val="0"/>
                <a:alphaOff val="0"/>
              </a:sysClr>
            </a:solidFill>
            <a:latin typeface="Calibri"/>
            <a:ea typeface="+mn-ea"/>
            <a:cs typeface="+mn-cs"/>
          </a:endParaRPr>
        </a:p>
      </dgm:t>
    </dgm:pt>
    <dgm:pt modelId="{A59357BB-F6A0-4CCF-9346-FBDD26375054}" type="sibTrans" cxnId="{FFD3AD83-F0C3-4AA3-8329-8CA63C4898A9}">
      <dgm:prSet/>
      <dgm:spPr/>
      <dgm:t>
        <a:bodyPr/>
        <a:lstStyle/>
        <a:p>
          <a:endParaRPr lang="es-MX"/>
        </a:p>
      </dgm:t>
    </dgm:pt>
    <dgm:pt modelId="{05A6C8E3-4019-4027-BAD8-0E6419160B64}">
      <dgm:prSet phldrT="[Texto]"/>
      <dgm:spPr>
        <a:xfrm>
          <a:off x="926982" y="794509"/>
          <a:ext cx="1041538" cy="31754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s-MX">
              <a:solidFill>
                <a:sysClr val="window" lastClr="FFFFFF"/>
              </a:solidFill>
              <a:latin typeface="Calibri"/>
              <a:ea typeface="+mn-ea"/>
              <a:cs typeface="+mn-cs"/>
            </a:rPr>
            <a:t>Seguimiento Académico</a:t>
          </a:r>
        </a:p>
      </dgm:t>
    </dgm:pt>
    <dgm:pt modelId="{D498662A-E361-4A84-A91C-09AB71A5CD2E}" type="parTrans" cxnId="{08F590D9-BFA0-4DED-9222-12CD779BCF1E}">
      <dgm:prSet/>
      <dgm:spPr>
        <a:xfrm>
          <a:off x="718675" y="907560"/>
          <a:ext cx="208307" cy="91440"/>
        </a:xfrm>
        <a:noFill/>
        <a:ln w="25400" cap="flat" cmpd="sng" algn="ctr">
          <a:solidFill>
            <a:srgbClr val="4F81BD">
              <a:shade val="60000"/>
              <a:hueOff val="0"/>
              <a:satOff val="0"/>
              <a:lumOff val="0"/>
              <a:alphaOff val="0"/>
            </a:srgbClr>
          </a:solidFill>
          <a:prstDash val="solid"/>
        </a:ln>
        <a:effectLst/>
      </dgm:spPr>
      <dgm:t>
        <a:bodyPr/>
        <a:lstStyle/>
        <a:p>
          <a:endParaRPr lang="es-MX">
            <a:solidFill>
              <a:sysClr val="windowText" lastClr="000000">
                <a:hueOff val="0"/>
                <a:satOff val="0"/>
                <a:lumOff val="0"/>
                <a:alphaOff val="0"/>
              </a:sysClr>
            </a:solidFill>
            <a:latin typeface="Calibri"/>
            <a:ea typeface="+mn-ea"/>
            <a:cs typeface="+mn-cs"/>
          </a:endParaRPr>
        </a:p>
      </dgm:t>
    </dgm:pt>
    <dgm:pt modelId="{3D218F66-D134-4201-A348-28FF0EF8145F}" type="sibTrans" cxnId="{08F590D9-BFA0-4DED-9222-12CD779BCF1E}">
      <dgm:prSet/>
      <dgm:spPr/>
      <dgm:t>
        <a:bodyPr/>
        <a:lstStyle/>
        <a:p>
          <a:endParaRPr lang="es-MX"/>
        </a:p>
      </dgm:t>
    </dgm:pt>
    <dgm:pt modelId="{9F5921B5-487E-4A62-8D55-422FB74C983F}">
      <dgm:prSet/>
      <dgm:spPr>
        <a:xfrm>
          <a:off x="926982" y="1191437"/>
          <a:ext cx="1041538" cy="31754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s-MX">
              <a:solidFill>
                <a:sysClr val="window" lastClr="FFFFFF"/>
              </a:solidFill>
              <a:latin typeface="Calibri"/>
              <a:ea typeface="+mn-ea"/>
              <a:cs typeface="+mn-cs"/>
            </a:rPr>
            <a:t>Retroalimentación</a:t>
          </a:r>
        </a:p>
      </dgm:t>
    </dgm:pt>
    <dgm:pt modelId="{F4E82B3A-D2C9-4154-A5D6-3EA39E895ED4}" type="parTrans" cxnId="{6F9C2EB0-0501-42ED-B72B-0DF7C4878591}">
      <dgm:prSet/>
      <dgm:spPr>
        <a:xfrm>
          <a:off x="718675" y="953280"/>
          <a:ext cx="208307" cy="396927"/>
        </a:xfrm>
        <a:noFill/>
        <a:ln w="25400" cap="flat" cmpd="sng" algn="ctr">
          <a:solidFill>
            <a:srgbClr val="4F81BD">
              <a:shade val="60000"/>
              <a:hueOff val="0"/>
              <a:satOff val="0"/>
              <a:lumOff val="0"/>
              <a:alphaOff val="0"/>
            </a:srgbClr>
          </a:solidFill>
          <a:prstDash val="solid"/>
        </a:ln>
        <a:effectLst/>
      </dgm:spPr>
      <dgm:t>
        <a:bodyPr/>
        <a:lstStyle/>
        <a:p>
          <a:endParaRPr lang="es-MX">
            <a:solidFill>
              <a:sysClr val="windowText" lastClr="000000">
                <a:hueOff val="0"/>
                <a:satOff val="0"/>
                <a:lumOff val="0"/>
                <a:alphaOff val="0"/>
              </a:sysClr>
            </a:solidFill>
            <a:latin typeface="Calibri"/>
            <a:ea typeface="+mn-ea"/>
            <a:cs typeface="+mn-cs"/>
          </a:endParaRPr>
        </a:p>
      </dgm:t>
    </dgm:pt>
    <dgm:pt modelId="{704CA33A-318B-4859-A144-7EF870E28A75}" type="sibTrans" cxnId="{6F9C2EB0-0501-42ED-B72B-0DF7C4878591}">
      <dgm:prSet/>
      <dgm:spPr/>
      <dgm:t>
        <a:bodyPr/>
        <a:lstStyle/>
        <a:p>
          <a:endParaRPr lang="es-MX"/>
        </a:p>
      </dgm:t>
    </dgm:pt>
    <dgm:pt modelId="{FCE76C13-CA8D-4565-81CD-A19181E1B077}">
      <dgm:prSet/>
      <dgm:spPr>
        <a:xfrm>
          <a:off x="926982" y="1588364"/>
          <a:ext cx="1041538" cy="31754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s-MX">
              <a:solidFill>
                <a:sysClr val="window" lastClr="FFFFFF"/>
              </a:solidFill>
              <a:latin typeface="Calibri"/>
              <a:ea typeface="+mn-ea"/>
              <a:cs typeface="+mn-cs"/>
            </a:rPr>
            <a:t>Herramientas</a:t>
          </a:r>
        </a:p>
      </dgm:t>
    </dgm:pt>
    <dgm:pt modelId="{49FF4F5E-56CA-4B45-9B9D-FB051312FA6C}" type="parTrans" cxnId="{16D134AE-458F-40B2-AF78-532A87789F85}">
      <dgm:prSet/>
      <dgm:spPr>
        <a:xfrm>
          <a:off x="718675" y="953280"/>
          <a:ext cx="208307" cy="793855"/>
        </a:xfrm>
        <a:noFill/>
        <a:ln w="25400" cap="flat" cmpd="sng" algn="ctr">
          <a:solidFill>
            <a:srgbClr val="4F81BD">
              <a:shade val="60000"/>
              <a:hueOff val="0"/>
              <a:satOff val="0"/>
              <a:lumOff val="0"/>
              <a:alphaOff val="0"/>
            </a:srgbClr>
          </a:solidFill>
          <a:prstDash val="solid"/>
        </a:ln>
        <a:effectLst/>
      </dgm:spPr>
      <dgm:t>
        <a:bodyPr/>
        <a:lstStyle/>
        <a:p>
          <a:endParaRPr lang="es-MX">
            <a:solidFill>
              <a:sysClr val="windowText" lastClr="000000">
                <a:hueOff val="0"/>
                <a:satOff val="0"/>
                <a:lumOff val="0"/>
                <a:alphaOff val="0"/>
              </a:sysClr>
            </a:solidFill>
            <a:latin typeface="Calibri"/>
            <a:ea typeface="+mn-ea"/>
            <a:cs typeface="+mn-cs"/>
          </a:endParaRPr>
        </a:p>
      </dgm:t>
    </dgm:pt>
    <dgm:pt modelId="{25A92D52-3442-4847-A6EA-5317E1F6723F}" type="sibTrans" cxnId="{16D134AE-458F-40B2-AF78-532A87789F85}">
      <dgm:prSet/>
      <dgm:spPr/>
      <dgm:t>
        <a:bodyPr/>
        <a:lstStyle/>
        <a:p>
          <a:endParaRPr lang="es-MX"/>
        </a:p>
      </dgm:t>
    </dgm:pt>
    <dgm:pt modelId="{27C84AE1-1DEC-4749-8F6C-1CE18E86E117}">
      <dgm:prSet/>
      <dgm:spPr>
        <a:xfrm>
          <a:off x="2176828" y="1389901"/>
          <a:ext cx="1041538" cy="31754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s-MX">
              <a:solidFill>
                <a:sysClr val="window" lastClr="FFFFFF"/>
              </a:solidFill>
              <a:latin typeface="Calibri"/>
              <a:ea typeface="+mn-ea"/>
              <a:cs typeface="+mn-cs"/>
            </a:rPr>
            <a:t>Calculadora</a:t>
          </a:r>
        </a:p>
      </dgm:t>
    </dgm:pt>
    <dgm:pt modelId="{35B876AF-1F96-442D-9016-881981CE9FF3}" type="parTrans" cxnId="{42ED2ED7-3CB4-48B7-8B1E-763C79A3CB38}">
      <dgm:prSet/>
      <dgm:spPr>
        <a:xfrm>
          <a:off x="1968521" y="1548672"/>
          <a:ext cx="208307" cy="198463"/>
        </a:xfrm>
        <a:noFill/>
        <a:ln w="25400" cap="flat" cmpd="sng" algn="ctr">
          <a:solidFill>
            <a:srgbClr val="4F81BD">
              <a:shade val="80000"/>
              <a:hueOff val="0"/>
              <a:satOff val="0"/>
              <a:lumOff val="0"/>
              <a:alphaOff val="0"/>
            </a:srgbClr>
          </a:solidFill>
          <a:prstDash val="solid"/>
        </a:ln>
        <a:effectLst/>
      </dgm:spPr>
      <dgm:t>
        <a:bodyPr/>
        <a:lstStyle/>
        <a:p>
          <a:endParaRPr lang="es-MX">
            <a:solidFill>
              <a:sysClr val="windowText" lastClr="000000">
                <a:hueOff val="0"/>
                <a:satOff val="0"/>
                <a:lumOff val="0"/>
                <a:alphaOff val="0"/>
              </a:sysClr>
            </a:solidFill>
            <a:latin typeface="Calibri"/>
            <a:ea typeface="+mn-ea"/>
            <a:cs typeface="+mn-cs"/>
          </a:endParaRPr>
        </a:p>
      </dgm:t>
    </dgm:pt>
    <dgm:pt modelId="{B6CB791B-B14E-4650-84AB-816D71D51119}" type="sibTrans" cxnId="{42ED2ED7-3CB4-48B7-8B1E-763C79A3CB38}">
      <dgm:prSet/>
      <dgm:spPr/>
      <dgm:t>
        <a:bodyPr/>
        <a:lstStyle/>
        <a:p>
          <a:endParaRPr lang="es-MX"/>
        </a:p>
      </dgm:t>
    </dgm:pt>
    <dgm:pt modelId="{D2134ABD-15F4-4A09-A978-1DDFB30ABE33}">
      <dgm:prSet/>
      <dgm:spPr>
        <a:xfrm>
          <a:off x="2176828" y="1786828"/>
          <a:ext cx="1041538" cy="317542"/>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s-MX">
              <a:solidFill>
                <a:sysClr val="window" lastClr="FFFFFF"/>
              </a:solidFill>
              <a:latin typeface="Calibri"/>
              <a:ea typeface="+mn-ea"/>
              <a:cs typeface="+mn-cs"/>
            </a:rPr>
            <a:t>Graficadora</a:t>
          </a:r>
        </a:p>
      </dgm:t>
    </dgm:pt>
    <dgm:pt modelId="{A6F145AF-0F09-4AD8-8861-E0AFB4E4590F}" type="parTrans" cxnId="{311DC8BC-B28B-4027-9E89-A3C0B05BE4B3}">
      <dgm:prSet/>
      <dgm:spPr>
        <a:xfrm>
          <a:off x="1968521" y="1747136"/>
          <a:ext cx="208307" cy="198463"/>
        </a:xfrm>
        <a:noFill/>
        <a:ln w="25400" cap="flat" cmpd="sng" algn="ctr">
          <a:solidFill>
            <a:srgbClr val="4F81BD">
              <a:shade val="80000"/>
              <a:hueOff val="0"/>
              <a:satOff val="0"/>
              <a:lumOff val="0"/>
              <a:alphaOff val="0"/>
            </a:srgbClr>
          </a:solidFill>
          <a:prstDash val="solid"/>
        </a:ln>
        <a:effectLst/>
      </dgm:spPr>
      <dgm:t>
        <a:bodyPr/>
        <a:lstStyle/>
        <a:p>
          <a:endParaRPr lang="es-MX">
            <a:solidFill>
              <a:sysClr val="windowText" lastClr="000000">
                <a:hueOff val="0"/>
                <a:satOff val="0"/>
                <a:lumOff val="0"/>
                <a:alphaOff val="0"/>
              </a:sysClr>
            </a:solidFill>
            <a:latin typeface="Calibri"/>
            <a:ea typeface="+mn-ea"/>
            <a:cs typeface="+mn-cs"/>
          </a:endParaRPr>
        </a:p>
      </dgm:t>
    </dgm:pt>
    <dgm:pt modelId="{55C85485-9036-41C9-B42D-E2F1A236806A}" type="sibTrans" cxnId="{311DC8BC-B28B-4027-9E89-A3C0B05BE4B3}">
      <dgm:prSet/>
      <dgm:spPr/>
      <dgm:t>
        <a:bodyPr/>
        <a:lstStyle/>
        <a:p>
          <a:endParaRPr lang="es-MX"/>
        </a:p>
      </dgm:t>
    </dgm:pt>
    <dgm:pt modelId="{112683D9-60AE-4587-AF49-66E728D2E51D}" type="pres">
      <dgm:prSet presAssocID="{D910C445-091E-4215-A66B-C9B57072983F}" presName="Name0" presStyleCnt="0">
        <dgm:presLayoutVars>
          <dgm:chPref val="1"/>
          <dgm:dir/>
          <dgm:animOne val="branch"/>
          <dgm:animLvl val="lvl"/>
          <dgm:resizeHandles val="exact"/>
        </dgm:presLayoutVars>
      </dgm:prSet>
      <dgm:spPr/>
      <dgm:t>
        <a:bodyPr/>
        <a:lstStyle/>
        <a:p>
          <a:endParaRPr lang="es-MX"/>
        </a:p>
      </dgm:t>
    </dgm:pt>
    <dgm:pt modelId="{44406A8B-28DB-480E-9345-98B3D69D101D}" type="pres">
      <dgm:prSet presAssocID="{F707E6DB-E829-4DDC-885F-55BD7318FE18}" presName="root1" presStyleCnt="0"/>
      <dgm:spPr/>
    </dgm:pt>
    <dgm:pt modelId="{4D7042D6-0535-41F2-BD54-D725D6D12F49}" type="pres">
      <dgm:prSet presAssocID="{F707E6DB-E829-4DDC-885F-55BD7318FE18}" presName="LevelOneTextNode" presStyleLbl="node0" presStyleIdx="0" presStyleCnt="1">
        <dgm:presLayoutVars>
          <dgm:chPref val="3"/>
        </dgm:presLayoutVars>
      </dgm:prSet>
      <dgm:spPr>
        <a:prstGeom prst="rect">
          <a:avLst/>
        </a:prstGeom>
      </dgm:spPr>
      <dgm:t>
        <a:bodyPr/>
        <a:lstStyle/>
        <a:p>
          <a:endParaRPr lang="es-MX"/>
        </a:p>
      </dgm:t>
    </dgm:pt>
    <dgm:pt modelId="{5B822AC4-E109-4AC7-8785-E0371CBE60FC}" type="pres">
      <dgm:prSet presAssocID="{F707E6DB-E829-4DDC-885F-55BD7318FE18}" presName="level2hierChild" presStyleCnt="0"/>
      <dgm:spPr/>
    </dgm:pt>
    <dgm:pt modelId="{64C50772-430D-4B76-A845-BCA30C992AEB}" type="pres">
      <dgm:prSet presAssocID="{7D3E1996-CE3F-4AE5-9FC6-445307F52A18}" presName="conn2-1" presStyleLbl="parChTrans1D2" presStyleIdx="0" presStyleCnt="5"/>
      <dgm:spPr>
        <a:custGeom>
          <a:avLst/>
          <a:gdLst/>
          <a:ahLst/>
          <a:cxnLst/>
          <a:rect l="0" t="0" r="0" b="0"/>
          <a:pathLst>
            <a:path>
              <a:moveTo>
                <a:pt x="0" y="793855"/>
              </a:moveTo>
              <a:lnTo>
                <a:pt x="104153" y="793855"/>
              </a:lnTo>
              <a:lnTo>
                <a:pt x="104153" y="0"/>
              </a:lnTo>
              <a:lnTo>
                <a:pt x="208307" y="0"/>
              </a:lnTo>
            </a:path>
          </a:pathLst>
        </a:custGeom>
      </dgm:spPr>
      <dgm:t>
        <a:bodyPr/>
        <a:lstStyle/>
        <a:p>
          <a:endParaRPr lang="es-MX"/>
        </a:p>
      </dgm:t>
    </dgm:pt>
    <dgm:pt modelId="{955C968D-EC4B-409C-B459-CA21EAFEEE3F}" type="pres">
      <dgm:prSet presAssocID="{7D3E1996-CE3F-4AE5-9FC6-445307F52A18}" presName="connTx" presStyleLbl="parChTrans1D2" presStyleIdx="0" presStyleCnt="5"/>
      <dgm:spPr/>
      <dgm:t>
        <a:bodyPr/>
        <a:lstStyle/>
        <a:p>
          <a:endParaRPr lang="es-MX"/>
        </a:p>
      </dgm:t>
    </dgm:pt>
    <dgm:pt modelId="{A5F7CAC5-10AA-46D0-BC66-9A947E76C782}" type="pres">
      <dgm:prSet presAssocID="{53B6FF01-996F-4A8D-9996-3B554CFFDD5C}" presName="root2" presStyleCnt="0"/>
      <dgm:spPr/>
    </dgm:pt>
    <dgm:pt modelId="{D74E67EF-C301-4607-B23D-ED21A56F9655}" type="pres">
      <dgm:prSet presAssocID="{53B6FF01-996F-4A8D-9996-3B554CFFDD5C}" presName="LevelTwoTextNode" presStyleLbl="node2" presStyleIdx="0" presStyleCnt="5">
        <dgm:presLayoutVars>
          <dgm:chPref val="3"/>
        </dgm:presLayoutVars>
      </dgm:prSet>
      <dgm:spPr>
        <a:prstGeom prst="rect">
          <a:avLst/>
        </a:prstGeom>
      </dgm:spPr>
      <dgm:t>
        <a:bodyPr/>
        <a:lstStyle/>
        <a:p>
          <a:endParaRPr lang="es-MX"/>
        </a:p>
      </dgm:t>
    </dgm:pt>
    <dgm:pt modelId="{61B9A2AD-B371-4483-B287-8FF1121EF7FF}" type="pres">
      <dgm:prSet presAssocID="{53B6FF01-996F-4A8D-9996-3B554CFFDD5C}" presName="level3hierChild" presStyleCnt="0"/>
      <dgm:spPr/>
    </dgm:pt>
    <dgm:pt modelId="{53C717D7-3CC1-4C11-B496-7DADA22742A8}" type="pres">
      <dgm:prSet presAssocID="{962AF1C3-9A47-47EE-871F-645E9DC8B6F0}" presName="conn2-1" presStyleLbl="parChTrans1D2" presStyleIdx="1" presStyleCnt="5"/>
      <dgm:spPr>
        <a:custGeom>
          <a:avLst/>
          <a:gdLst/>
          <a:ahLst/>
          <a:cxnLst/>
          <a:rect l="0" t="0" r="0" b="0"/>
          <a:pathLst>
            <a:path>
              <a:moveTo>
                <a:pt x="0" y="396927"/>
              </a:moveTo>
              <a:lnTo>
                <a:pt x="104153" y="396927"/>
              </a:lnTo>
              <a:lnTo>
                <a:pt x="104153" y="0"/>
              </a:lnTo>
              <a:lnTo>
                <a:pt x="208307" y="0"/>
              </a:lnTo>
            </a:path>
          </a:pathLst>
        </a:custGeom>
      </dgm:spPr>
      <dgm:t>
        <a:bodyPr/>
        <a:lstStyle/>
        <a:p>
          <a:endParaRPr lang="es-MX"/>
        </a:p>
      </dgm:t>
    </dgm:pt>
    <dgm:pt modelId="{2E40DF8D-F756-489A-9B35-58C75322EBBA}" type="pres">
      <dgm:prSet presAssocID="{962AF1C3-9A47-47EE-871F-645E9DC8B6F0}" presName="connTx" presStyleLbl="parChTrans1D2" presStyleIdx="1" presStyleCnt="5"/>
      <dgm:spPr/>
      <dgm:t>
        <a:bodyPr/>
        <a:lstStyle/>
        <a:p>
          <a:endParaRPr lang="es-MX"/>
        </a:p>
      </dgm:t>
    </dgm:pt>
    <dgm:pt modelId="{A727024F-0FC3-495A-A5BC-AC70EB5E5A06}" type="pres">
      <dgm:prSet presAssocID="{D0D15786-61EF-45BB-8E7F-DE5A323390E2}" presName="root2" presStyleCnt="0"/>
      <dgm:spPr/>
    </dgm:pt>
    <dgm:pt modelId="{2B38CED5-C60D-48A6-BB20-727468ED52BD}" type="pres">
      <dgm:prSet presAssocID="{D0D15786-61EF-45BB-8E7F-DE5A323390E2}" presName="LevelTwoTextNode" presStyleLbl="node2" presStyleIdx="1" presStyleCnt="5">
        <dgm:presLayoutVars>
          <dgm:chPref val="3"/>
        </dgm:presLayoutVars>
      </dgm:prSet>
      <dgm:spPr>
        <a:prstGeom prst="rect">
          <a:avLst/>
        </a:prstGeom>
      </dgm:spPr>
      <dgm:t>
        <a:bodyPr/>
        <a:lstStyle/>
        <a:p>
          <a:endParaRPr lang="es-MX"/>
        </a:p>
      </dgm:t>
    </dgm:pt>
    <dgm:pt modelId="{AE139066-9A3A-4761-94B2-68FB5994F7F2}" type="pres">
      <dgm:prSet presAssocID="{D0D15786-61EF-45BB-8E7F-DE5A323390E2}" presName="level3hierChild" presStyleCnt="0"/>
      <dgm:spPr/>
    </dgm:pt>
    <dgm:pt modelId="{B2E002F9-B57A-40E3-BEEC-8D0871822BD3}" type="pres">
      <dgm:prSet presAssocID="{D498662A-E361-4A84-A91C-09AB71A5CD2E}" presName="conn2-1" presStyleLbl="parChTrans1D2" presStyleIdx="2" presStyleCnt="5"/>
      <dgm:spPr>
        <a:custGeom>
          <a:avLst/>
          <a:gdLst/>
          <a:ahLst/>
          <a:cxnLst/>
          <a:rect l="0" t="0" r="0" b="0"/>
          <a:pathLst>
            <a:path>
              <a:moveTo>
                <a:pt x="0" y="45720"/>
              </a:moveTo>
              <a:lnTo>
                <a:pt x="208307" y="45720"/>
              </a:lnTo>
            </a:path>
          </a:pathLst>
        </a:custGeom>
      </dgm:spPr>
      <dgm:t>
        <a:bodyPr/>
        <a:lstStyle/>
        <a:p>
          <a:endParaRPr lang="es-MX"/>
        </a:p>
      </dgm:t>
    </dgm:pt>
    <dgm:pt modelId="{C4C13C76-6436-445F-A8B2-09305A82B550}" type="pres">
      <dgm:prSet presAssocID="{D498662A-E361-4A84-A91C-09AB71A5CD2E}" presName="connTx" presStyleLbl="parChTrans1D2" presStyleIdx="2" presStyleCnt="5"/>
      <dgm:spPr/>
      <dgm:t>
        <a:bodyPr/>
        <a:lstStyle/>
        <a:p>
          <a:endParaRPr lang="es-MX"/>
        </a:p>
      </dgm:t>
    </dgm:pt>
    <dgm:pt modelId="{EB2CB572-2FBF-4A87-9A45-463A3299F2D4}" type="pres">
      <dgm:prSet presAssocID="{05A6C8E3-4019-4027-BAD8-0E6419160B64}" presName="root2" presStyleCnt="0"/>
      <dgm:spPr/>
    </dgm:pt>
    <dgm:pt modelId="{95838569-75F6-4EAE-A4E7-258DFC0E26FA}" type="pres">
      <dgm:prSet presAssocID="{05A6C8E3-4019-4027-BAD8-0E6419160B64}" presName="LevelTwoTextNode" presStyleLbl="node2" presStyleIdx="2" presStyleCnt="5">
        <dgm:presLayoutVars>
          <dgm:chPref val="3"/>
        </dgm:presLayoutVars>
      </dgm:prSet>
      <dgm:spPr>
        <a:prstGeom prst="rect">
          <a:avLst/>
        </a:prstGeom>
      </dgm:spPr>
      <dgm:t>
        <a:bodyPr/>
        <a:lstStyle/>
        <a:p>
          <a:endParaRPr lang="es-MX"/>
        </a:p>
      </dgm:t>
    </dgm:pt>
    <dgm:pt modelId="{EA63C9CE-0BF8-46F4-BA51-BB40D273AA43}" type="pres">
      <dgm:prSet presAssocID="{05A6C8E3-4019-4027-BAD8-0E6419160B64}" presName="level3hierChild" presStyleCnt="0"/>
      <dgm:spPr/>
    </dgm:pt>
    <dgm:pt modelId="{265A6A72-CBD2-449C-AD3C-086CD1B69F34}" type="pres">
      <dgm:prSet presAssocID="{F4E82B3A-D2C9-4154-A5D6-3EA39E895ED4}" presName="conn2-1" presStyleLbl="parChTrans1D2" presStyleIdx="3" presStyleCnt="5"/>
      <dgm:spPr>
        <a:custGeom>
          <a:avLst/>
          <a:gdLst/>
          <a:ahLst/>
          <a:cxnLst/>
          <a:rect l="0" t="0" r="0" b="0"/>
          <a:pathLst>
            <a:path>
              <a:moveTo>
                <a:pt x="0" y="0"/>
              </a:moveTo>
              <a:lnTo>
                <a:pt x="104153" y="0"/>
              </a:lnTo>
              <a:lnTo>
                <a:pt x="104153" y="396927"/>
              </a:lnTo>
              <a:lnTo>
                <a:pt x="208307" y="396927"/>
              </a:lnTo>
            </a:path>
          </a:pathLst>
        </a:custGeom>
      </dgm:spPr>
      <dgm:t>
        <a:bodyPr/>
        <a:lstStyle/>
        <a:p>
          <a:endParaRPr lang="es-MX"/>
        </a:p>
      </dgm:t>
    </dgm:pt>
    <dgm:pt modelId="{4FC7DD65-F460-498E-A660-67F0D4B8CA4A}" type="pres">
      <dgm:prSet presAssocID="{F4E82B3A-D2C9-4154-A5D6-3EA39E895ED4}" presName="connTx" presStyleLbl="parChTrans1D2" presStyleIdx="3" presStyleCnt="5"/>
      <dgm:spPr/>
      <dgm:t>
        <a:bodyPr/>
        <a:lstStyle/>
        <a:p>
          <a:endParaRPr lang="es-MX"/>
        </a:p>
      </dgm:t>
    </dgm:pt>
    <dgm:pt modelId="{A0904536-490B-4433-B99A-ED6808824139}" type="pres">
      <dgm:prSet presAssocID="{9F5921B5-487E-4A62-8D55-422FB74C983F}" presName="root2" presStyleCnt="0"/>
      <dgm:spPr/>
    </dgm:pt>
    <dgm:pt modelId="{D2108D73-D669-4F15-A62A-B153BE93A78F}" type="pres">
      <dgm:prSet presAssocID="{9F5921B5-487E-4A62-8D55-422FB74C983F}" presName="LevelTwoTextNode" presStyleLbl="node2" presStyleIdx="3" presStyleCnt="5">
        <dgm:presLayoutVars>
          <dgm:chPref val="3"/>
        </dgm:presLayoutVars>
      </dgm:prSet>
      <dgm:spPr>
        <a:prstGeom prst="rect">
          <a:avLst/>
        </a:prstGeom>
      </dgm:spPr>
      <dgm:t>
        <a:bodyPr/>
        <a:lstStyle/>
        <a:p>
          <a:endParaRPr lang="es-MX"/>
        </a:p>
      </dgm:t>
    </dgm:pt>
    <dgm:pt modelId="{0B802352-93B1-4CCE-A53D-21AA4196FA2B}" type="pres">
      <dgm:prSet presAssocID="{9F5921B5-487E-4A62-8D55-422FB74C983F}" presName="level3hierChild" presStyleCnt="0"/>
      <dgm:spPr/>
    </dgm:pt>
    <dgm:pt modelId="{B4F8BEBB-B24D-46FF-83C6-FE7FA9E6442F}" type="pres">
      <dgm:prSet presAssocID="{49FF4F5E-56CA-4B45-9B9D-FB051312FA6C}" presName="conn2-1" presStyleLbl="parChTrans1D2" presStyleIdx="4" presStyleCnt="5"/>
      <dgm:spPr>
        <a:custGeom>
          <a:avLst/>
          <a:gdLst/>
          <a:ahLst/>
          <a:cxnLst/>
          <a:rect l="0" t="0" r="0" b="0"/>
          <a:pathLst>
            <a:path>
              <a:moveTo>
                <a:pt x="0" y="0"/>
              </a:moveTo>
              <a:lnTo>
                <a:pt x="104153" y="0"/>
              </a:lnTo>
              <a:lnTo>
                <a:pt x="104153" y="793855"/>
              </a:lnTo>
              <a:lnTo>
                <a:pt x="208307" y="793855"/>
              </a:lnTo>
            </a:path>
          </a:pathLst>
        </a:custGeom>
      </dgm:spPr>
      <dgm:t>
        <a:bodyPr/>
        <a:lstStyle/>
        <a:p>
          <a:endParaRPr lang="es-MX"/>
        </a:p>
      </dgm:t>
    </dgm:pt>
    <dgm:pt modelId="{63EE212B-8862-4BE8-8927-1DBAD9A04737}" type="pres">
      <dgm:prSet presAssocID="{49FF4F5E-56CA-4B45-9B9D-FB051312FA6C}" presName="connTx" presStyleLbl="parChTrans1D2" presStyleIdx="4" presStyleCnt="5"/>
      <dgm:spPr/>
      <dgm:t>
        <a:bodyPr/>
        <a:lstStyle/>
        <a:p>
          <a:endParaRPr lang="es-MX"/>
        </a:p>
      </dgm:t>
    </dgm:pt>
    <dgm:pt modelId="{6E29C526-DB7D-4DAC-A729-0AE1ED56034A}" type="pres">
      <dgm:prSet presAssocID="{FCE76C13-CA8D-4565-81CD-A19181E1B077}" presName="root2" presStyleCnt="0"/>
      <dgm:spPr/>
    </dgm:pt>
    <dgm:pt modelId="{A82970B2-4707-4A5C-9C40-750811187308}" type="pres">
      <dgm:prSet presAssocID="{FCE76C13-CA8D-4565-81CD-A19181E1B077}" presName="LevelTwoTextNode" presStyleLbl="node2" presStyleIdx="4" presStyleCnt="5">
        <dgm:presLayoutVars>
          <dgm:chPref val="3"/>
        </dgm:presLayoutVars>
      </dgm:prSet>
      <dgm:spPr>
        <a:prstGeom prst="rect">
          <a:avLst/>
        </a:prstGeom>
      </dgm:spPr>
      <dgm:t>
        <a:bodyPr/>
        <a:lstStyle/>
        <a:p>
          <a:endParaRPr lang="es-MX"/>
        </a:p>
      </dgm:t>
    </dgm:pt>
    <dgm:pt modelId="{2D6E6BD1-21C1-4DBE-9CB6-99E356FF7DFE}" type="pres">
      <dgm:prSet presAssocID="{FCE76C13-CA8D-4565-81CD-A19181E1B077}" presName="level3hierChild" presStyleCnt="0"/>
      <dgm:spPr/>
    </dgm:pt>
    <dgm:pt modelId="{85EF238F-26A4-4480-8BDD-A834447C3B38}" type="pres">
      <dgm:prSet presAssocID="{35B876AF-1F96-442D-9016-881981CE9FF3}" presName="conn2-1" presStyleLbl="parChTrans1D3" presStyleIdx="0" presStyleCnt="2"/>
      <dgm:spPr>
        <a:custGeom>
          <a:avLst/>
          <a:gdLst/>
          <a:ahLst/>
          <a:cxnLst/>
          <a:rect l="0" t="0" r="0" b="0"/>
          <a:pathLst>
            <a:path>
              <a:moveTo>
                <a:pt x="0" y="198463"/>
              </a:moveTo>
              <a:lnTo>
                <a:pt x="104153" y="198463"/>
              </a:lnTo>
              <a:lnTo>
                <a:pt x="104153" y="0"/>
              </a:lnTo>
              <a:lnTo>
                <a:pt x="208307" y="0"/>
              </a:lnTo>
            </a:path>
          </a:pathLst>
        </a:custGeom>
      </dgm:spPr>
      <dgm:t>
        <a:bodyPr/>
        <a:lstStyle/>
        <a:p>
          <a:endParaRPr lang="es-MX"/>
        </a:p>
      </dgm:t>
    </dgm:pt>
    <dgm:pt modelId="{A406AE02-71C5-4A16-9BA1-FE72A679BF85}" type="pres">
      <dgm:prSet presAssocID="{35B876AF-1F96-442D-9016-881981CE9FF3}" presName="connTx" presStyleLbl="parChTrans1D3" presStyleIdx="0" presStyleCnt="2"/>
      <dgm:spPr/>
      <dgm:t>
        <a:bodyPr/>
        <a:lstStyle/>
        <a:p>
          <a:endParaRPr lang="es-MX"/>
        </a:p>
      </dgm:t>
    </dgm:pt>
    <dgm:pt modelId="{8A557BAB-1330-4AB6-B78E-4219CDF54F73}" type="pres">
      <dgm:prSet presAssocID="{27C84AE1-1DEC-4749-8F6C-1CE18E86E117}" presName="root2" presStyleCnt="0"/>
      <dgm:spPr/>
    </dgm:pt>
    <dgm:pt modelId="{F34B4A2D-C928-4B36-AEED-35115EE024D7}" type="pres">
      <dgm:prSet presAssocID="{27C84AE1-1DEC-4749-8F6C-1CE18E86E117}" presName="LevelTwoTextNode" presStyleLbl="node3" presStyleIdx="0" presStyleCnt="2">
        <dgm:presLayoutVars>
          <dgm:chPref val="3"/>
        </dgm:presLayoutVars>
      </dgm:prSet>
      <dgm:spPr>
        <a:prstGeom prst="rect">
          <a:avLst/>
        </a:prstGeom>
      </dgm:spPr>
      <dgm:t>
        <a:bodyPr/>
        <a:lstStyle/>
        <a:p>
          <a:endParaRPr lang="es-MX"/>
        </a:p>
      </dgm:t>
    </dgm:pt>
    <dgm:pt modelId="{C1158C18-4FCE-4F39-849C-5630DAA45176}" type="pres">
      <dgm:prSet presAssocID="{27C84AE1-1DEC-4749-8F6C-1CE18E86E117}" presName="level3hierChild" presStyleCnt="0"/>
      <dgm:spPr/>
    </dgm:pt>
    <dgm:pt modelId="{054D629F-61E3-49B0-847B-E6E15613E1C7}" type="pres">
      <dgm:prSet presAssocID="{A6F145AF-0F09-4AD8-8861-E0AFB4E4590F}" presName="conn2-1" presStyleLbl="parChTrans1D3" presStyleIdx="1" presStyleCnt="2"/>
      <dgm:spPr>
        <a:custGeom>
          <a:avLst/>
          <a:gdLst/>
          <a:ahLst/>
          <a:cxnLst/>
          <a:rect l="0" t="0" r="0" b="0"/>
          <a:pathLst>
            <a:path>
              <a:moveTo>
                <a:pt x="0" y="0"/>
              </a:moveTo>
              <a:lnTo>
                <a:pt x="104153" y="0"/>
              </a:lnTo>
              <a:lnTo>
                <a:pt x="104153" y="198463"/>
              </a:lnTo>
              <a:lnTo>
                <a:pt x="208307" y="198463"/>
              </a:lnTo>
            </a:path>
          </a:pathLst>
        </a:custGeom>
      </dgm:spPr>
      <dgm:t>
        <a:bodyPr/>
        <a:lstStyle/>
        <a:p>
          <a:endParaRPr lang="es-MX"/>
        </a:p>
      </dgm:t>
    </dgm:pt>
    <dgm:pt modelId="{43DCD3D9-7AC4-47AF-ADEC-A1CB3FDF152F}" type="pres">
      <dgm:prSet presAssocID="{A6F145AF-0F09-4AD8-8861-E0AFB4E4590F}" presName="connTx" presStyleLbl="parChTrans1D3" presStyleIdx="1" presStyleCnt="2"/>
      <dgm:spPr/>
      <dgm:t>
        <a:bodyPr/>
        <a:lstStyle/>
        <a:p>
          <a:endParaRPr lang="es-MX"/>
        </a:p>
      </dgm:t>
    </dgm:pt>
    <dgm:pt modelId="{E015A69E-E0D5-4019-9453-9AB31D02F48C}" type="pres">
      <dgm:prSet presAssocID="{D2134ABD-15F4-4A09-A978-1DDFB30ABE33}" presName="root2" presStyleCnt="0"/>
      <dgm:spPr/>
    </dgm:pt>
    <dgm:pt modelId="{39062BF7-14C4-47AE-9BDD-7914AE754386}" type="pres">
      <dgm:prSet presAssocID="{D2134ABD-15F4-4A09-A978-1DDFB30ABE33}" presName="LevelTwoTextNode" presStyleLbl="node3" presStyleIdx="1" presStyleCnt="2">
        <dgm:presLayoutVars>
          <dgm:chPref val="3"/>
        </dgm:presLayoutVars>
      </dgm:prSet>
      <dgm:spPr>
        <a:prstGeom prst="rect">
          <a:avLst/>
        </a:prstGeom>
      </dgm:spPr>
      <dgm:t>
        <a:bodyPr/>
        <a:lstStyle/>
        <a:p>
          <a:endParaRPr lang="es-MX"/>
        </a:p>
      </dgm:t>
    </dgm:pt>
    <dgm:pt modelId="{95F8C3BC-4014-418B-B761-96A294B3CEA5}" type="pres">
      <dgm:prSet presAssocID="{D2134ABD-15F4-4A09-A978-1DDFB30ABE33}" presName="level3hierChild" presStyleCnt="0"/>
      <dgm:spPr/>
    </dgm:pt>
  </dgm:ptLst>
  <dgm:cxnLst>
    <dgm:cxn modelId="{767C2399-CE93-449E-A154-396FAD853ABB}" type="presOf" srcId="{D0D15786-61EF-45BB-8E7F-DE5A323390E2}" destId="{2B38CED5-C60D-48A6-BB20-727468ED52BD}" srcOrd="0" destOrd="0" presId="urn:microsoft.com/office/officeart/2008/layout/HorizontalMultiLevelHierarchy"/>
    <dgm:cxn modelId="{42ED2ED7-3CB4-48B7-8B1E-763C79A3CB38}" srcId="{FCE76C13-CA8D-4565-81CD-A19181E1B077}" destId="{27C84AE1-1DEC-4749-8F6C-1CE18E86E117}" srcOrd="0" destOrd="0" parTransId="{35B876AF-1F96-442D-9016-881981CE9FF3}" sibTransId="{B6CB791B-B14E-4650-84AB-816D71D51119}"/>
    <dgm:cxn modelId="{81ED9BD4-C0A1-4D05-9C17-CB2C2066BD1A}" type="presOf" srcId="{27C84AE1-1DEC-4749-8F6C-1CE18E86E117}" destId="{F34B4A2D-C928-4B36-AEED-35115EE024D7}" srcOrd="0" destOrd="0" presId="urn:microsoft.com/office/officeart/2008/layout/HorizontalMultiLevelHierarchy"/>
    <dgm:cxn modelId="{66D17BCA-5219-4365-A3F1-4F11036E8A15}" type="presOf" srcId="{05A6C8E3-4019-4027-BAD8-0E6419160B64}" destId="{95838569-75F6-4EAE-A4E7-258DFC0E26FA}" srcOrd="0" destOrd="0" presId="urn:microsoft.com/office/officeart/2008/layout/HorizontalMultiLevelHierarchy"/>
    <dgm:cxn modelId="{0BEC6B9B-F639-4C98-AE09-FA3DA4F3886D}" type="presOf" srcId="{35B876AF-1F96-442D-9016-881981CE9FF3}" destId="{85EF238F-26A4-4480-8BDD-A834447C3B38}" srcOrd="0" destOrd="0" presId="urn:microsoft.com/office/officeart/2008/layout/HorizontalMultiLevelHierarchy"/>
    <dgm:cxn modelId="{FFD3AD83-F0C3-4AA3-8329-8CA63C4898A9}" srcId="{F707E6DB-E829-4DDC-885F-55BD7318FE18}" destId="{D0D15786-61EF-45BB-8E7F-DE5A323390E2}" srcOrd="1" destOrd="0" parTransId="{962AF1C3-9A47-47EE-871F-645E9DC8B6F0}" sibTransId="{A59357BB-F6A0-4CCF-9346-FBDD26375054}"/>
    <dgm:cxn modelId="{3141BE13-72A6-4844-BDB0-24ED90D852CE}" type="presOf" srcId="{A6F145AF-0F09-4AD8-8861-E0AFB4E4590F}" destId="{054D629F-61E3-49B0-847B-E6E15613E1C7}" srcOrd="0" destOrd="0" presId="urn:microsoft.com/office/officeart/2008/layout/HorizontalMultiLevelHierarchy"/>
    <dgm:cxn modelId="{BF444ACE-7795-49B8-8CF2-EBBC56CD2A62}" srcId="{D910C445-091E-4215-A66B-C9B57072983F}" destId="{F707E6DB-E829-4DDC-885F-55BD7318FE18}" srcOrd="0" destOrd="0" parTransId="{F5B2DF99-FC7E-45DA-8731-AADC16BD39F7}" sibTransId="{D3EBB1F6-CE57-4B4D-8429-876EE36C5FA2}"/>
    <dgm:cxn modelId="{162CCF6B-0FE4-4773-A7B7-A2D134A84C11}" type="presOf" srcId="{7D3E1996-CE3F-4AE5-9FC6-445307F52A18}" destId="{64C50772-430D-4B76-A845-BCA30C992AEB}" srcOrd="0" destOrd="0" presId="urn:microsoft.com/office/officeart/2008/layout/HorizontalMultiLevelHierarchy"/>
    <dgm:cxn modelId="{311DC8BC-B28B-4027-9E89-A3C0B05BE4B3}" srcId="{FCE76C13-CA8D-4565-81CD-A19181E1B077}" destId="{D2134ABD-15F4-4A09-A978-1DDFB30ABE33}" srcOrd="1" destOrd="0" parTransId="{A6F145AF-0F09-4AD8-8861-E0AFB4E4590F}" sibTransId="{55C85485-9036-41C9-B42D-E2F1A236806A}"/>
    <dgm:cxn modelId="{E9DD2DE7-F18F-485D-8F4B-A7F93FE0A0DB}" type="presOf" srcId="{F707E6DB-E829-4DDC-885F-55BD7318FE18}" destId="{4D7042D6-0535-41F2-BD54-D725D6D12F49}" srcOrd="0" destOrd="0" presId="urn:microsoft.com/office/officeart/2008/layout/HorizontalMultiLevelHierarchy"/>
    <dgm:cxn modelId="{AB64C838-AEE2-4B7E-9DDF-834367BB8E8C}" type="presOf" srcId="{49FF4F5E-56CA-4B45-9B9D-FB051312FA6C}" destId="{B4F8BEBB-B24D-46FF-83C6-FE7FA9E6442F}" srcOrd="0" destOrd="0" presId="urn:microsoft.com/office/officeart/2008/layout/HorizontalMultiLevelHierarchy"/>
    <dgm:cxn modelId="{6F9C2EB0-0501-42ED-B72B-0DF7C4878591}" srcId="{F707E6DB-E829-4DDC-885F-55BD7318FE18}" destId="{9F5921B5-487E-4A62-8D55-422FB74C983F}" srcOrd="3" destOrd="0" parTransId="{F4E82B3A-D2C9-4154-A5D6-3EA39E895ED4}" sibTransId="{704CA33A-318B-4859-A144-7EF870E28A75}"/>
    <dgm:cxn modelId="{5C2BC8AD-3A45-4643-AE6D-93923F5FAA99}" type="presOf" srcId="{F4E82B3A-D2C9-4154-A5D6-3EA39E895ED4}" destId="{265A6A72-CBD2-449C-AD3C-086CD1B69F34}" srcOrd="0" destOrd="0" presId="urn:microsoft.com/office/officeart/2008/layout/HorizontalMultiLevelHierarchy"/>
    <dgm:cxn modelId="{08F590D9-BFA0-4DED-9222-12CD779BCF1E}" srcId="{F707E6DB-E829-4DDC-885F-55BD7318FE18}" destId="{05A6C8E3-4019-4027-BAD8-0E6419160B64}" srcOrd="2" destOrd="0" parTransId="{D498662A-E361-4A84-A91C-09AB71A5CD2E}" sibTransId="{3D218F66-D134-4201-A348-28FF0EF8145F}"/>
    <dgm:cxn modelId="{638BCF09-6664-48D6-9E17-47BB1632D54A}" type="presOf" srcId="{FCE76C13-CA8D-4565-81CD-A19181E1B077}" destId="{A82970B2-4707-4A5C-9C40-750811187308}" srcOrd="0" destOrd="0" presId="urn:microsoft.com/office/officeart/2008/layout/HorizontalMultiLevelHierarchy"/>
    <dgm:cxn modelId="{9F7A2568-24F0-44BF-B7A3-4434FED3422D}" type="presOf" srcId="{D498662A-E361-4A84-A91C-09AB71A5CD2E}" destId="{C4C13C76-6436-445F-A8B2-09305A82B550}" srcOrd="1" destOrd="0" presId="urn:microsoft.com/office/officeart/2008/layout/HorizontalMultiLevelHierarchy"/>
    <dgm:cxn modelId="{2D2E3BAC-A1B3-487F-B9AB-38B3BB885493}" type="presOf" srcId="{9F5921B5-487E-4A62-8D55-422FB74C983F}" destId="{D2108D73-D669-4F15-A62A-B153BE93A78F}" srcOrd="0" destOrd="0" presId="urn:microsoft.com/office/officeart/2008/layout/HorizontalMultiLevelHierarchy"/>
    <dgm:cxn modelId="{D67D3843-A3F4-4DAD-A5BA-01CA0C455FB6}" type="presOf" srcId="{D2134ABD-15F4-4A09-A978-1DDFB30ABE33}" destId="{39062BF7-14C4-47AE-9BDD-7914AE754386}" srcOrd="0" destOrd="0" presId="urn:microsoft.com/office/officeart/2008/layout/HorizontalMultiLevelHierarchy"/>
    <dgm:cxn modelId="{76C6C119-7720-40C4-BE42-AE3D76E65305}" type="presOf" srcId="{7D3E1996-CE3F-4AE5-9FC6-445307F52A18}" destId="{955C968D-EC4B-409C-B459-CA21EAFEEE3F}" srcOrd="1" destOrd="0" presId="urn:microsoft.com/office/officeart/2008/layout/HorizontalMultiLevelHierarchy"/>
    <dgm:cxn modelId="{ACA50F27-11C1-4984-9B20-8DDA9B942125}" type="presOf" srcId="{962AF1C3-9A47-47EE-871F-645E9DC8B6F0}" destId="{2E40DF8D-F756-489A-9B35-58C75322EBBA}" srcOrd="1" destOrd="0" presId="urn:microsoft.com/office/officeart/2008/layout/HorizontalMultiLevelHierarchy"/>
    <dgm:cxn modelId="{FA681C9E-87A1-44D8-B118-5C1CEFCEA549}" type="presOf" srcId="{962AF1C3-9A47-47EE-871F-645E9DC8B6F0}" destId="{53C717D7-3CC1-4C11-B496-7DADA22742A8}" srcOrd="0" destOrd="0" presId="urn:microsoft.com/office/officeart/2008/layout/HorizontalMultiLevelHierarchy"/>
    <dgm:cxn modelId="{FE8BA0A7-1012-4ECC-89BD-3077DF4A1EED}" type="presOf" srcId="{53B6FF01-996F-4A8D-9996-3B554CFFDD5C}" destId="{D74E67EF-C301-4607-B23D-ED21A56F9655}" srcOrd="0" destOrd="0" presId="urn:microsoft.com/office/officeart/2008/layout/HorizontalMultiLevelHierarchy"/>
    <dgm:cxn modelId="{2612019F-8391-4D0D-BFAB-3E0C7C0B17F4}" type="presOf" srcId="{49FF4F5E-56CA-4B45-9B9D-FB051312FA6C}" destId="{63EE212B-8862-4BE8-8927-1DBAD9A04737}" srcOrd="1" destOrd="0" presId="urn:microsoft.com/office/officeart/2008/layout/HorizontalMultiLevelHierarchy"/>
    <dgm:cxn modelId="{E8FF020E-39E7-48CE-86BC-9CC87188F5CC}" type="presOf" srcId="{D910C445-091E-4215-A66B-C9B57072983F}" destId="{112683D9-60AE-4587-AF49-66E728D2E51D}" srcOrd="0" destOrd="0" presId="urn:microsoft.com/office/officeart/2008/layout/HorizontalMultiLevelHierarchy"/>
    <dgm:cxn modelId="{1558D913-940F-4FFC-A3AA-BCD04D6553D4}" type="presOf" srcId="{35B876AF-1F96-442D-9016-881981CE9FF3}" destId="{A406AE02-71C5-4A16-9BA1-FE72A679BF85}" srcOrd="1" destOrd="0" presId="urn:microsoft.com/office/officeart/2008/layout/HorizontalMultiLevelHierarchy"/>
    <dgm:cxn modelId="{4984EC90-EB6B-49C3-A511-E2CDCCC3823A}" type="presOf" srcId="{D498662A-E361-4A84-A91C-09AB71A5CD2E}" destId="{B2E002F9-B57A-40E3-BEEC-8D0871822BD3}" srcOrd="0" destOrd="0" presId="urn:microsoft.com/office/officeart/2008/layout/HorizontalMultiLevelHierarchy"/>
    <dgm:cxn modelId="{16D134AE-458F-40B2-AF78-532A87789F85}" srcId="{F707E6DB-E829-4DDC-885F-55BD7318FE18}" destId="{FCE76C13-CA8D-4565-81CD-A19181E1B077}" srcOrd="4" destOrd="0" parTransId="{49FF4F5E-56CA-4B45-9B9D-FB051312FA6C}" sibTransId="{25A92D52-3442-4847-A6EA-5317E1F6723F}"/>
    <dgm:cxn modelId="{9CAC5FD6-5A60-4969-BA96-F05940C40177}" type="presOf" srcId="{F4E82B3A-D2C9-4154-A5D6-3EA39E895ED4}" destId="{4FC7DD65-F460-498E-A660-67F0D4B8CA4A}" srcOrd="1" destOrd="0" presId="urn:microsoft.com/office/officeart/2008/layout/HorizontalMultiLevelHierarchy"/>
    <dgm:cxn modelId="{F3A50629-4A26-4C95-8DC4-0E86552775AF}" type="presOf" srcId="{A6F145AF-0F09-4AD8-8861-E0AFB4E4590F}" destId="{43DCD3D9-7AC4-47AF-ADEC-A1CB3FDF152F}" srcOrd="1" destOrd="0" presId="urn:microsoft.com/office/officeart/2008/layout/HorizontalMultiLevelHierarchy"/>
    <dgm:cxn modelId="{DA1BC002-4306-4899-B4EE-D3CF1D38E72C}" srcId="{F707E6DB-E829-4DDC-885F-55BD7318FE18}" destId="{53B6FF01-996F-4A8D-9996-3B554CFFDD5C}" srcOrd="0" destOrd="0" parTransId="{7D3E1996-CE3F-4AE5-9FC6-445307F52A18}" sibTransId="{D09CDAD0-0039-4FA9-822B-A2EB5668CE44}"/>
    <dgm:cxn modelId="{5290A2EF-2733-4ADD-A1A8-BAB732B6B6B3}" type="presParOf" srcId="{112683D9-60AE-4587-AF49-66E728D2E51D}" destId="{44406A8B-28DB-480E-9345-98B3D69D101D}" srcOrd="0" destOrd="0" presId="urn:microsoft.com/office/officeart/2008/layout/HorizontalMultiLevelHierarchy"/>
    <dgm:cxn modelId="{B2E0153F-82A4-46A9-963B-903FB79532A8}" type="presParOf" srcId="{44406A8B-28DB-480E-9345-98B3D69D101D}" destId="{4D7042D6-0535-41F2-BD54-D725D6D12F49}" srcOrd="0" destOrd="0" presId="urn:microsoft.com/office/officeart/2008/layout/HorizontalMultiLevelHierarchy"/>
    <dgm:cxn modelId="{D672E464-D7BB-4237-9D6E-D4A71D53CF99}" type="presParOf" srcId="{44406A8B-28DB-480E-9345-98B3D69D101D}" destId="{5B822AC4-E109-4AC7-8785-E0371CBE60FC}" srcOrd="1" destOrd="0" presId="urn:microsoft.com/office/officeart/2008/layout/HorizontalMultiLevelHierarchy"/>
    <dgm:cxn modelId="{594AE200-410B-4463-9657-6F533EC7A52F}" type="presParOf" srcId="{5B822AC4-E109-4AC7-8785-E0371CBE60FC}" destId="{64C50772-430D-4B76-A845-BCA30C992AEB}" srcOrd="0" destOrd="0" presId="urn:microsoft.com/office/officeart/2008/layout/HorizontalMultiLevelHierarchy"/>
    <dgm:cxn modelId="{8995D14A-F55C-4247-ACE4-2AD460FACB8D}" type="presParOf" srcId="{64C50772-430D-4B76-A845-BCA30C992AEB}" destId="{955C968D-EC4B-409C-B459-CA21EAFEEE3F}" srcOrd="0" destOrd="0" presId="urn:microsoft.com/office/officeart/2008/layout/HorizontalMultiLevelHierarchy"/>
    <dgm:cxn modelId="{D68A9438-37D5-4237-8BA2-D55187D01AAD}" type="presParOf" srcId="{5B822AC4-E109-4AC7-8785-E0371CBE60FC}" destId="{A5F7CAC5-10AA-46D0-BC66-9A947E76C782}" srcOrd="1" destOrd="0" presId="urn:microsoft.com/office/officeart/2008/layout/HorizontalMultiLevelHierarchy"/>
    <dgm:cxn modelId="{790E5A27-CDBD-4538-908B-E9A74FF02DEE}" type="presParOf" srcId="{A5F7CAC5-10AA-46D0-BC66-9A947E76C782}" destId="{D74E67EF-C301-4607-B23D-ED21A56F9655}" srcOrd="0" destOrd="0" presId="urn:microsoft.com/office/officeart/2008/layout/HorizontalMultiLevelHierarchy"/>
    <dgm:cxn modelId="{26936F3E-6901-48E2-BA73-E6A377B99493}" type="presParOf" srcId="{A5F7CAC5-10AA-46D0-BC66-9A947E76C782}" destId="{61B9A2AD-B371-4483-B287-8FF1121EF7FF}" srcOrd="1" destOrd="0" presId="urn:microsoft.com/office/officeart/2008/layout/HorizontalMultiLevelHierarchy"/>
    <dgm:cxn modelId="{54017FF1-EFB0-4BE3-9D3A-8EC5A1A1E701}" type="presParOf" srcId="{5B822AC4-E109-4AC7-8785-E0371CBE60FC}" destId="{53C717D7-3CC1-4C11-B496-7DADA22742A8}" srcOrd="2" destOrd="0" presId="urn:microsoft.com/office/officeart/2008/layout/HorizontalMultiLevelHierarchy"/>
    <dgm:cxn modelId="{9A8E4638-A82B-493C-8EFF-824460BBC83B}" type="presParOf" srcId="{53C717D7-3CC1-4C11-B496-7DADA22742A8}" destId="{2E40DF8D-F756-489A-9B35-58C75322EBBA}" srcOrd="0" destOrd="0" presId="urn:microsoft.com/office/officeart/2008/layout/HorizontalMultiLevelHierarchy"/>
    <dgm:cxn modelId="{A1760824-670D-4B7D-82F0-8BF9C44923AE}" type="presParOf" srcId="{5B822AC4-E109-4AC7-8785-E0371CBE60FC}" destId="{A727024F-0FC3-495A-A5BC-AC70EB5E5A06}" srcOrd="3" destOrd="0" presId="urn:microsoft.com/office/officeart/2008/layout/HorizontalMultiLevelHierarchy"/>
    <dgm:cxn modelId="{1890F055-4780-410F-A291-B31CF927160A}" type="presParOf" srcId="{A727024F-0FC3-495A-A5BC-AC70EB5E5A06}" destId="{2B38CED5-C60D-48A6-BB20-727468ED52BD}" srcOrd="0" destOrd="0" presId="urn:microsoft.com/office/officeart/2008/layout/HorizontalMultiLevelHierarchy"/>
    <dgm:cxn modelId="{7283E89C-C743-4DDD-A75D-D5D559609B6A}" type="presParOf" srcId="{A727024F-0FC3-495A-A5BC-AC70EB5E5A06}" destId="{AE139066-9A3A-4761-94B2-68FB5994F7F2}" srcOrd="1" destOrd="0" presId="urn:microsoft.com/office/officeart/2008/layout/HorizontalMultiLevelHierarchy"/>
    <dgm:cxn modelId="{255D892C-6D16-4882-890E-FF06CA289961}" type="presParOf" srcId="{5B822AC4-E109-4AC7-8785-E0371CBE60FC}" destId="{B2E002F9-B57A-40E3-BEEC-8D0871822BD3}" srcOrd="4" destOrd="0" presId="urn:microsoft.com/office/officeart/2008/layout/HorizontalMultiLevelHierarchy"/>
    <dgm:cxn modelId="{8B3D52DF-6A85-4D3F-A932-7663AB447898}" type="presParOf" srcId="{B2E002F9-B57A-40E3-BEEC-8D0871822BD3}" destId="{C4C13C76-6436-445F-A8B2-09305A82B550}" srcOrd="0" destOrd="0" presId="urn:microsoft.com/office/officeart/2008/layout/HorizontalMultiLevelHierarchy"/>
    <dgm:cxn modelId="{9715801B-95E4-4144-B91A-D54320541CE5}" type="presParOf" srcId="{5B822AC4-E109-4AC7-8785-E0371CBE60FC}" destId="{EB2CB572-2FBF-4A87-9A45-463A3299F2D4}" srcOrd="5" destOrd="0" presId="urn:microsoft.com/office/officeart/2008/layout/HorizontalMultiLevelHierarchy"/>
    <dgm:cxn modelId="{0C3115A1-5235-4453-B45B-2DE1A785D85A}" type="presParOf" srcId="{EB2CB572-2FBF-4A87-9A45-463A3299F2D4}" destId="{95838569-75F6-4EAE-A4E7-258DFC0E26FA}" srcOrd="0" destOrd="0" presId="urn:microsoft.com/office/officeart/2008/layout/HorizontalMultiLevelHierarchy"/>
    <dgm:cxn modelId="{4B91EED5-11AF-4ED2-A866-C64A0CBE6661}" type="presParOf" srcId="{EB2CB572-2FBF-4A87-9A45-463A3299F2D4}" destId="{EA63C9CE-0BF8-46F4-BA51-BB40D273AA43}" srcOrd="1" destOrd="0" presId="urn:microsoft.com/office/officeart/2008/layout/HorizontalMultiLevelHierarchy"/>
    <dgm:cxn modelId="{EAE9519D-01CA-4B75-A9FA-7D9C7B36B4F9}" type="presParOf" srcId="{5B822AC4-E109-4AC7-8785-E0371CBE60FC}" destId="{265A6A72-CBD2-449C-AD3C-086CD1B69F34}" srcOrd="6" destOrd="0" presId="urn:microsoft.com/office/officeart/2008/layout/HorizontalMultiLevelHierarchy"/>
    <dgm:cxn modelId="{798EEE3D-921B-41C2-839D-FB3DDF7B3B04}" type="presParOf" srcId="{265A6A72-CBD2-449C-AD3C-086CD1B69F34}" destId="{4FC7DD65-F460-498E-A660-67F0D4B8CA4A}" srcOrd="0" destOrd="0" presId="urn:microsoft.com/office/officeart/2008/layout/HorizontalMultiLevelHierarchy"/>
    <dgm:cxn modelId="{98B33D70-A6DE-465F-8C0D-0DDE2548CB1A}" type="presParOf" srcId="{5B822AC4-E109-4AC7-8785-E0371CBE60FC}" destId="{A0904536-490B-4433-B99A-ED6808824139}" srcOrd="7" destOrd="0" presId="urn:microsoft.com/office/officeart/2008/layout/HorizontalMultiLevelHierarchy"/>
    <dgm:cxn modelId="{ADADBC83-E2B7-4106-ADBF-39BBFD642378}" type="presParOf" srcId="{A0904536-490B-4433-B99A-ED6808824139}" destId="{D2108D73-D669-4F15-A62A-B153BE93A78F}" srcOrd="0" destOrd="0" presId="urn:microsoft.com/office/officeart/2008/layout/HorizontalMultiLevelHierarchy"/>
    <dgm:cxn modelId="{8FADE6CE-7BA9-4CFD-9730-50861B2E189F}" type="presParOf" srcId="{A0904536-490B-4433-B99A-ED6808824139}" destId="{0B802352-93B1-4CCE-A53D-21AA4196FA2B}" srcOrd="1" destOrd="0" presId="urn:microsoft.com/office/officeart/2008/layout/HorizontalMultiLevelHierarchy"/>
    <dgm:cxn modelId="{7E242530-C433-4DE4-A148-960B2AD13CE9}" type="presParOf" srcId="{5B822AC4-E109-4AC7-8785-E0371CBE60FC}" destId="{B4F8BEBB-B24D-46FF-83C6-FE7FA9E6442F}" srcOrd="8" destOrd="0" presId="urn:microsoft.com/office/officeart/2008/layout/HorizontalMultiLevelHierarchy"/>
    <dgm:cxn modelId="{FD5082E1-B111-43B9-8781-87B5CC23A60C}" type="presParOf" srcId="{B4F8BEBB-B24D-46FF-83C6-FE7FA9E6442F}" destId="{63EE212B-8862-4BE8-8927-1DBAD9A04737}" srcOrd="0" destOrd="0" presId="urn:microsoft.com/office/officeart/2008/layout/HorizontalMultiLevelHierarchy"/>
    <dgm:cxn modelId="{44337900-795B-4CF1-A5D8-2AAC1AC892F3}" type="presParOf" srcId="{5B822AC4-E109-4AC7-8785-E0371CBE60FC}" destId="{6E29C526-DB7D-4DAC-A729-0AE1ED56034A}" srcOrd="9" destOrd="0" presId="urn:microsoft.com/office/officeart/2008/layout/HorizontalMultiLevelHierarchy"/>
    <dgm:cxn modelId="{95D9A6F9-00F9-4CA6-893C-8195562D80EE}" type="presParOf" srcId="{6E29C526-DB7D-4DAC-A729-0AE1ED56034A}" destId="{A82970B2-4707-4A5C-9C40-750811187308}" srcOrd="0" destOrd="0" presId="urn:microsoft.com/office/officeart/2008/layout/HorizontalMultiLevelHierarchy"/>
    <dgm:cxn modelId="{584A7783-2705-4582-82E6-6459B4B6AD9E}" type="presParOf" srcId="{6E29C526-DB7D-4DAC-A729-0AE1ED56034A}" destId="{2D6E6BD1-21C1-4DBE-9CB6-99E356FF7DFE}" srcOrd="1" destOrd="0" presId="urn:microsoft.com/office/officeart/2008/layout/HorizontalMultiLevelHierarchy"/>
    <dgm:cxn modelId="{934695A8-805D-4838-B334-A5407FA06C4E}" type="presParOf" srcId="{2D6E6BD1-21C1-4DBE-9CB6-99E356FF7DFE}" destId="{85EF238F-26A4-4480-8BDD-A834447C3B38}" srcOrd="0" destOrd="0" presId="urn:microsoft.com/office/officeart/2008/layout/HorizontalMultiLevelHierarchy"/>
    <dgm:cxn modelId="{C099B5A4-C945-48C1-A9AE-C8AF9D91C89D}" type="presParOf" srcId="{85EF238F-26A4-4480-8BDD-A834447C3B38}" destId="{A406AE02-71C5-4A16-9BA1-FE72A679BF85}" srcOrd="0" destOrd="0" presId="urn:microsoft.com/office/officeart/2008/layout/HorizontalMultiLevelHierarchy"/>
    <dgm:cxn modelId="{C95C4146-9566-40C8-A1A8-05AAB020C018}" type="presParOf" srcId="{2D6E6BD1-21C1-4DBE-9CB6-99E356FF7DFE}" destId="{8A557BAB-1330-4AB6-B78E-4219CDF54F73}" srcOrd="1" destOrd="0" presId="urn:microsoft.com/office/officeart/2008/layout/HorizontalMultiLevelHierarchy"/>
    <dgm:cxn modelId="{C30237A5-68AC-41CB-9F1E-0E8A063D94E3}" type="presParOf" srcId="{8A557BAB-1330-4AB6-B78E-4219CDF54F73}" destId="{F34B4A2D-C928-4B36-AEED-35115EE024D7}" srcOrd="0" destOrd="0" presId="urn:microsoft.com/office/officeart/2008/layout/HorizontalMultiLevelHierarchy"/>
    <dgm:cxn modelId="{169D2CB9-5BFC-4E15-87D4-E2A4645DB6B8}" type="presParOf" srcId="{8A557BAB-1330-4AB6-B78E-4219CDF54F73}" destId="{C1158C18-4FCE-4F39-849C-5630DAA45176}" srcOrd="1" destOrd="0" presId="urn:microsoft.com/office/officeart/2008/layout/HorizontalMultiLevelHierarchy"/>
    <dgm:cxn modelId="{876A3FA6-5104-47A6-AC83-81C0636689DC}" type="presParOf" srcId="{2D6E6BD1-21C1-4DBE-9CB6-99E356FF7DFE}" destId="{054D629F-61E3-49B0-847B-E6E15613E1C7}" srcOrd="2" destOrd="0" presId="urn:microsoft.com/office/officeart/2008/layout/HorizontalMultiLevelHierarchy"/>
    <dgm:cxn modelId="{79C4385B-65AD-4177-B0A2-8A78A9B2FA5E}" type="presParOf" srcId="{054D629F-61E3-49B0-847B-E6E15613E1C7}" destId="{43DCD3D9-7AC4-47AF-ADEC-A1CB3FDF152F}" srcOrd="0" destOrd="0" presId="urn:microsoft.com/office/officeart/2008/layout/HorizontalMultiLevelHierarchy"/>
    <dgm:cxn modelId="{F532F3F6-0AC7-462A-BBD0-0BD852FF476D}" type="presParOf" srcId="{2D6E6BD1-21C1-4DBE-9CB6-99E356FF7DFE}" destId="{E015A69E-E0D5-4019-9453-9AB31D02F48C}" srcOrd="3" destOrd="0" presId="urn:microsoft.com/office/officeart/2008/layout/HorizontalMultiLevelHierarchy"/>
    <dgm:cxn modelId="{2C1BCFE3-FFA1-498B-919C-FFC72F824D02}" type="presParOf" srcId="{E015A69E-E0D5-4019-9453-9AB31D02F48C}" destId="{39062BF7-14C4-47AE-9BDD-7914AE754386}" srcOrd="0" destOrd="0" presId="urn:microsoft.com/office/officeart/2008/layout/HorizontalMultiLevelHierarchy"/>
    <dgm:cxn modelId="{A38B6401-0688-40CE-8D97-7812EE49838A}" type="presParOf" srcId="{E015A69E-E0D5-4019-9453-9AB31D02F48C}" destId="{95F8C3BC-4014-418B-B761-96A294B3CEA5}" srcOrd="1" destOrd="0" presId="urn:microsoft.com/office/officeart/2008/layout/HorizontalMultiLevelHierarchy"/>
  </dgm:cxnLst>
  <dgm:bg/>
  <dgm:whole/>
  <dgm:extLst>
    <a:ext uri="http://schemas.microsoft.com/office/drawing/2008/diagram">
      <dsp:dataModelExt xmlns:dsp="http://schemas.microsoft.com/office/drawing/2008/diagram" xmlns="" relId="rId39"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054D629F-61E3-49B0-847B-E6E15613E1C7}">
      <dsp:nvSpPr>
        <dsp:cNvPr id="0" name=""/>
        <dsp:cNvSpPr/>
      </dsp:nvSpPr>
      <dsp:spPr>
        <a:xfrm>
          <a:off x="2509272" y="1936343"/>
          <a:ext cx="230866" cy="219956"/>
        </a:xfrm>
        <a:custGeom>
          <a:avLst/>
          <a:gdLst/>
          <a:ahLst/>
          <a:cxnLst/>
          <a:rect l="0" t="0" r="0" b="0"/>
          <a:pathLst>
            <a:path>
              <a:moveTo>
                <a:pt x="0" y="0"/>
              </a:moveTo>
              <a:lnTo>
                <a:pt x="104153" y="0"/>
              </a:lnTo>
              <a:lnTo>
                <a:pt x="104153" y="198463"/>
              </a:lnTo>
              <a:lnTo>
                <a:pt x="208307" y="198463"/>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solidFill>
              <a:sysClr val="windowText" lastClr="000000">
                <a:hueOff val="0"/>
                <a:satOff val="0"/>
                <a:lumOff val="0"/>
                <a:alphaOff val="0"/>
              </a:sysClr>
            </a:solidFill>
            <a:latin typeface="Calibri"/>
            <a:ea typeface="+mn-ea"/>
            <a:cs typeface="+mn-cs"/>
          </a:endParaRPr>
        </a:p>
      </dsp:txBody>
      <dsp:txXfrm>
        <a:off x="2616734" y="2038349"/>
        <a:ext cx="15943" cy="15943"/>
      </dsp:txXfrm>
    </dsp:sp>
    <dsp:sp modelId="{85EF238F-26A4-4480-8BDD-A834447C3B38}">
      <dsp:nvSpPr>
        <dsp:cNvPr id="0" name=""/>
        <dsp:cNvSpPr/>
      </dsp:nvSpPr>
      <dsp:spPr>
        <a:xfrm>
          <a:off x="2509272" y="1716386"/>
          <a:ext cx="230866" cy="219956"/>
        </a:xfrm>
        <a:custGeom>
          <a:avLst/>
          <a:gdLst/>
          <a:ahLst/>
          <a:cxnLst/>
          <a:rect l="0" t="0" r="0" b="0"/>
          <a:pathLst>
            <a:path>
              <a:moveTo>
                <a:pt x="0" y="198463"/>
              </a:moveTo>
              <a:lnTo>
                <a:pt x="104153" y="198463"/>
              </a:lnTo>
              <a:lnTo>
                <a:pt x="104153" y="0"/>
              </a:lnTo>
              <a:lnTo>
                <a:pt x="208307" y="0"/>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solidFill>
              <a:sysClr val="windowText" lastClr="000000">
                <a:hueOff val="0"/>
                <a:satOff val="0"/>
                <a:lumOff val="0"/>
                <a:alphaOff val="0"/>
              </a:sysClr>
            </a:solidFill>
            <a:latin typeface="Calibri"/>
            <a:ea typeface="+mn-ea"/>
            <a:cs typeface="+mn-cs"/>
          </a:endParaRPr>
        </a:p>
      </dsp:txBody>
      <dsp:txXfrm>
        <a:off x="2616734" y="1818393"/>
        <a:ext cx="15943" cy="15943"/>
      </dsp:txXfrm>
    </dsp:sp>
    <dsp:sp modelId="{B4F8BEBB-B24D-46FF-83C6-FE7FA9E6442F}">
      <dsp:nvSpPr>
        <dsp:cNvPr id="0" name=""/>
        <dsp:cNvSpPr/>
      </dsp:nvSpPr>
      <dsp:spPr>
        <a:xfrm>
          <a:off x="1124073" y="1056516"/>
          <a:ext cx="230866" cy="879826"/>
        </a:xfrm>
        <a:custGeom>
          <a:avLst/>
          <a:gdLst/>
          <a:ahLst/>
          <a:cxnLst/>
          <a:rect l="0" t="0" r="0" b="0"/>
          <a:pathLst>
            <a:path>
              <a:moveTo>
                <a:pt x="0" y="0"/>
              </a:moveTo>
              <a:lnTo>
                <a:pt x="104153" y="0"/>
              </a:lnTo>
              <a:lnTo>
                <a:pt x="104153" y="793855"/>
              </a:lnTo>
              <a:lnTo>
                <a:pt x="208307" y="79385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solidFill>
              <a:sysClr val="windowText" lastClr="000000">
                <a:hueOff val="0"/>
                <a:satOff val="0"/>
                <a:lumOff val="0"/>
                <a:alphaOff val="0"/>
              </a:sysClr>
            </a:solidFill>
            <a:latin typeface="Calibri"/>
            <a:ea typeface="+mn-ea"/>
            <a:cs typeface="+mn-cs"/>
          </a:endParaRPr>
        </a:p>
      </dsp:txBody>
      <dsp:txXfrm>
        <a:off x="1216766" y="1473689"/>
        <a:ext cx="45480" cy="45480"/>
      </dsp:txXfrm>
    </dsp:sp>
    <dsp:sp modelId="{265A6A72-CBD2-449C-AD3C-086CD1B69F34}">
      <dsp:nvSpPr>
        <dsp:cNvPr id="0" name=""/>
        <dsp:cNvSpPr/>
      </dsp:nvSpPr>
      <dsp:spPr>
        <a:xfrm>
          <a:off x="1124073" y="1056516"/>
          <a:ext cx="230866" cy="439913"/>
        </a:xfrm>
        <a:custGeom>
          <a:avLst/>
          <a:gdLst/>
          <a:ahLst/>
          <a:cxnLst/>
          <a:rect l="0" t="0" r="0" b="0"/>
          <a:pathLst>
            <a:path>
              <a:moveTo>
                <a:pt x="0" y="0"/>
              </a:moveTo>
              <a:lnTo>
                <a:pt x="104153" y="0"/>
              </a:lnTo>
              <a:lnTo>
                <a:pt x="104153" y="396927"/>
              </a:lnTo>
              <a:lnTo>
                <a:pt x="208307" y="396927"/>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solidFill>
              <a:sysClr val="windowText" lastClr="000000">
                <a:hueOff val="0"/>
                <a:satOff val="0"/>
                <a:lumOff val="0"/>
                <a:alphaOff val="0"/>
              </a:sysClr>
            </a:solidFill>
            <a:latin typeface="Calibri"/>
            <a:ea typeface="+mn-ea"/>
            <a:cs typeface="+mn-cs"/>
          </a:endParaRPr>
        </a:p>
      </dsp:txBody>
      <dsp:txXfrm>
        <a:off x="1227086" y="1264052"/>
        <a:ext cx="24840" cy="24840"/>
      </dsp:txXfrm>
    </dsp:sp>
    <dsp:sp modelId="{B2E002F9-B57A-40E3-BEEC-8D0871822BD3}">
      <dsp:nvSpPr>
        <dsp:cNvPr id="0" name=""/>
        <dsp:cNvSpPr/>
      </dsp:nvSpPr>
      <dsp:spPr>
        <a:xfrm>
          <a:off x="1124073" y="1010796"/>
          <a:ext cx="230866" cy="91440"/>
        </a:xfrm>
        <a:custGeom>
          <a:avLst/>
          <a:gdLst/>
          <a:ahLst/>
          <a:cxnLst/>
          <a:rect l="0" t="0" r="0" b="0"/>
          <a:pathLst>
            <a:path>
              <a:moveTo>
                <a:pt x="0" y="45720"/>
              </a:moveTo>
              <a:lnTo>
                <a:pt x="208307" y="45720"/>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solidFill>
              <a:sysClr val="windowText" lastClr="000000">
                <a:hueOff val="0"/>
                <a:satOff val="0"/>
                <a:lumOff val="0"/>
                <a:alphaOff val="0"/>
              </a:sysClr>
            </a:solidFill>
            <a:latin typeface="Calibri"/>
            <a:ea typeface="+mn-ea"/>
            <a:cs typeface="+mn-cs"/>
          </a:endParaRPr>
        </a:p>
      </dsp:txBody>
      <dsp:txXfrm>
        <a:off x="1233735" y="1050745"/>
        <a:ext cx="11543" cy="11543"/>
      </dsp:txXfrm>
    </dsp:sp>
    <dsp:sp modelId="{53C717D7-3CC1-4C11-B496-7DADA22742A8}">
      <dsp:nvSpPr>
        <dsp:cNvPr id="0" name=""/>
        <dsp:cNvSpPr/>
      </dsp:nvSpPr>
      <dsp:spPr>
        <a:xfrm>
          <a:off x="1124073" y="616603"/>
          <a:ext cx="230866" cy="439913"/>
        </a:xfrm>
        <a:custGeom>
          <a:avLst/>
          <a:gdLst/>
          <a:ahLst/>
          <a:cxnLst/>
          <a:rect l="0" t="0" r="0" b="0"/>
          <a:pathLst>
            <a:path>
              <a:moveTo>
                <a:pt x="0" y="396927"/>
              </a:moveTo>
              <a:lnTo>
                <a:pt x="104153" y="396927"/>
              </a:lnTo>
              <a:lnTo>
                <a:pt x="104153" y="0"/>
              </a:lnTo>
              <a:lnTo>
                <a:pt x="208307" y="0"/>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solidFill>
              <a:sysClr val="windowText" lastClr="000000">
                <a:hueOff val="0"/>
                <a:satOff val="0"/>
                <a:lumOff val="0"/>
                <a:alphaOff val="0"/>
              </a:sysClr>
            </a:solidFill>
            <a:latin typeface="Calibri"/>
            <a:ea typeface="+mn-ea"/>
            <a:cs typeface="+mn-cs"/>
          </a:endParaRPr>
        </a:p>
      </dsp:txBody>
      <dsp:txXfrm>
        <a:off x="1227086" y="824139"/>
        <a:ext cx="24840" cy="24840"/>
      </dsp:txXfrm>
    </dsp:sp>
    <dsp:sp modelId="{64C50772-430D-4B76-A845-BCA30C992AEB}">
      <dsp:nvSpPr>
        <dsp:cNvPr id="0" name=""/>
        <dsp:cNvSpPr/>
      </dsp:nvSpPr>
      <dsp:spPr>
        <a:xfrm>
          <a:off x="1124073" y="176690"/>
          <a:ext cx="230866" cy="879826"/>
        </a:xfrm>
        <a:custGeom>
          <a:avLst/>
          <a:gdLst/>
          <a:ahLst/>
          <a:cxnLst/>
          <a:rect l="0" t="0" r="0" b="0"/>
          <a:pathLst>
            <a:path>
              <a:moveTo>
                <a:pt x="0" y="793855"/>
              </a:moveTo>
              <a:lnTo>
                <a:pt x="104153" y="793855"/>
              </a:lnTo>
              <a:lnTo>
                <a:pt x="104153" y="0"/>
              </a:lnTo>
              <a:lnTo>
                <a:pt x="208307" y="0"/>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solidFill>
              <a:sysClr val="windowText" lastClr="000000">
                <a:hueOff val="0"/>
                <a:satOff val="0"/>
                <a:lumOff val="0"/>
                <a:alphaOff val="0"/>
              </a:sysClr>
            </a:solidFill>
            <a:latin typeface="Calibri"/>
            <a:ea typeface="+mn-ea"/>
            <a:cs typeface="+mn-cs"/>
          </a:endParaRPr>
        </a:p>
      </dsp:txBody>
      <dsp:txXfrm>
        <a:off x="1216766" y="593863"/>
        <a:ext cx="45480" cy="45480"/>
      </dsp:txXfrm>
    </dsp:sp>
    <dsp:sp modelId="{4D7042D6-0535-41F2-BD54-D725D6D12F49}">
      <dsp:nvSpPr>
        <dsp:cNvPr id="0" name=""/>
        <dsp:cNvSpPr/>
      </dsp:nvSpPr>
      <dsp:spPr>
        <a:xfrm rot="16200000">
          <a:off x="21975" y="880551"/>
          <a:ext cx="1852266" cy="35193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s-MX" sz="2300" kern="1200">
              <a:solidFill>
                <a:sysClr val="window" lastClr="FFFFFF"/>
              </a:solidFill>
              <a:latin typeface="Calibri"/>
              <a:ea typeface="+mn-ea"/>
              <a:cs typeface="+mn-cs"/>
            </a:rPr>
            <a:t>PIAC</a:t>
          </a:r>
        </a:p>
      </dsp:txBody>
      <dsp:txXfrm rot="16200000">
        <a:off x="21975" y="880551"/>
        <a:ext cx="1852266" cy="351930"/>
      </dsp:txXfrm>
    </dsp:sp>
    <dsp:sp modelId="{D74E67EF-C301-4607-B23D-ED21A56F9655}">
      <dsp:nvSpPr>
        <dsp:cNvPr id="0" name=""/>
        <dsp:cNvSpPr/>
      </dsp:nvSpPr>
      <dsp:spPr>
        <a:xfrm>
          <a:off x="1354940" y="724"/>
          <a:ext cx="1154332" cy="35193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a:solidFill>
                <a:sysClr val="window" lastClr="FFFFFF"/>
              </a:solidFill>
              <a:latin typeface="Calibri"/>
              <a:ea typeface="+mn-ea"/>
              <a:cs typeface="+mn-cs"/>
            </a:rPr>
            <a:t>Contenido</a:t>
          </a:r>
        </a:p>
      </dsp:txBody>
      <dsp:txXfrm>
        <a:off x="1354940" y="724"/>
        <a:ext cx="1154332" cy="351930"/>
      </dsp:txXfrm>
    </dsp:sp>
    <dsp:sp modelId="{2B38CED5-C60D-48A6-BB20-727468ED52BD}">
      <dsp:nvSpPr>
        <dsp:cNvPr id="0" name=""/>
        <dsp:cNvSpPr/>
      </dsp:nvSpPr>
      <dsp:spPr>
        <a:xfrm>
          <a:off x="1354940" y="440638"/>
          <a:ext cx="1154332" cy="35193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a:solidFill>
                <a:sysClr val="window" lastClr="FFFFFF"/>
              </a:solidFill>
              <a:latin typeface="Calibri"/>
              <a:ea typeface="+mn-ea"/>
              <a:cs typeface="+mn-cs"/>
            </a:rPr>
            <a:t>Evaluación</a:t>
          </a:r>
        </a:p>
      </dsp:txBody>
      <dsp:txXfrm>
        <a:off x="1354940" y="440638"/>
        <a:ext cx="1154332" cy="351930"/>
      </dsp:txXfrm>
    </dsp:sp>
    <dsp:sp modelId="{95838569-75F6-4EAE-A4E7-258DFC0E26FA}">
      <dsp:nvSpPr>
        <dsp:cNvPr id="0" name=""/>
        <dsp:cNvSpPr/>
      </dsp:nvSpPr>
      <dsp:spPr>
        <a:xfrm>
          <a:off x="1354940" y="880551"/>
          <a:ext cx="1154332" cy="35193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a:solidFill>
                <a:sysClr val="window" lastClr="FFFFFF"/>
              </a:solidFill>
              <a:latin typeface="Calibri"/>
              <a:ea typeface="+mn-ea"/>
              <a:cs typeface="+mn-cs"/>
            </a:rPr>
            <a:t>Seguimiento Académico</a:t>
          </a:r>
        </a:p>
      </dsp:txBody>
      <dsp:txXfrm>
        <a:off x="1354940" y="880551"/>
        <a:ext cx="1154332" cy="351930"/>
      </dsp:txXfrm>
    </dsp:sp>
    <dsp:sp modelId="{D2108D73-D669-4F15-A62A-B153BE93A78F}">
      <dsp:nvSpPr>
        <dsp:cNvPr id="0" name=""/>
        <dsp:cNvSpPr/>
      </dsp:nvSpPr>
      <dsp:spPr>
        <a:xfrm>
          <a:off x="1354940" y="1320464"/>
          <a:ext cx="1154332" cy="35193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a:solidFill>
                <a:sysClr val="window" lastClr="FFFFFF"/>
              </a:solidFill>
              <a:latin typeface="Calibri"/>
              <a:ea typeface="+mn-ea"/>
              <a:cs typeface="+mn-cs"/>
            </a:rPr>
            <a:t>Retroalimentación</a:t>
          </a:r>
        </a:p>
      </dsp:txBody>
      <dsp:txXfrm>
        <a:off x="1354940" y="1320464"/>
        <a:ext cx="1154332" cy="351930"/>
      </dsp:txXfrm>
    </dsp:sp>
    <dsp:sp modelId="{A82970B2-4707-4A5C-9C40-750811187308}">
      <dsp:nvSpPr>
        <dsp:cNvPr id="0" name=""/>
        <dsp:cNvSpPr/>
      </dsp:nvSpPr>
      <dsp:spPr>
        <a:xfrm>
          <a:off x="1354940" y="1760377"/>
          <a:ext cx="1154332" cy="35193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a:solidFill>
                <a:sysClr val="window" lastClr="FFFFFF"/>
              </a:solidFill>
              <a:latin typeface="Calibri"/>
              <a:ea typeface="+mn-ea"/>
              <a:cs typeface="+mn-cs"/>
            </a:rPr>
            <a:t>Herramientas</a:t>
          </a:r>
        </a:p>
      </dsp:txBody>
      <dsp:txXfrm>
        <a:off x="1354940" y="1760377"/>
        <a:ext cx="1154332" cy="351930"/>
      </dsp:txXfrm>
    </dsp:sp>
    <dsp:sp modelId="{F34B4A2D-C928-4B36-AEED-35115EE024D7}">
      <dsp:nvSpPr>
        <dsp:cNvPr id="0" name=""/>
        <dsp:cNvSpPr/>
      </dsp:nvSpPr>
      <dsp:spPr>
        <a:xfrm>
          <a:off x="2740139" y="1540421"/>
          <a:ext cx="1154332" cy="35193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a:solidFill>
                <a:sysClr val="window" lastClr="FFFFFF"/>
              </a:solidFill>
              <a:latin typeface="Calibri"/>
              <a:ea typeface="+mn-ea"/>
              <a:cs typeface="+mn-cs"/>
            </a:rPr>
            <a:t>Calculadora</a:t>
          </a:r>
        </a:p>
      </dsp:txBody>
      <dsp:txXfrm>
        <a:off x="2740139" y="1540421"/>
        <a:ext cx="1154332" cy="351930"/>
      </dsp:txXfrm>
    </dsp:sp>
    <dsp:sp modelId="{39062BF7-14C4-47AE-9BDD-7914AE754386}">
      <dsp:nvSpPr>
        <dsp:cNvPr id="0" name=""/>
        <dsp:cNvSpPr/>
      </dsp:nvSpPr>
      <dsp:spPr>
        <a:xfrm>
          <a:off x="2740139" y="1980334"/>
          <a:ext cx="1154332" cy="35193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MX" sz="1200" kern="1200">
              <a:solidFill>
                <a:sysClr val="window" lastClr="FFFFFF"/>
              </a:solidFill>
              <a:latin typeface="Calibri"/>
              <a:ea typeface="+mn-ea"/>
              <a:cs typeface="+mn-cs"/>
            </a:rPr>
            <a:t>Graficadora</a:t>
          </a:r>
        </a:p>
      </dsp:txBody>
      <dsp:txXfrm>
        <a:off x="2740139" y="1980334"/>
        <a:ext cx="1154332" cy="35193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Uni12</b:Tag>
    <b:SourceType>Report</b:SourceType>
    <b:Guid>{49379C4E-6B31-48B7-B16A-9B98B45C26A6}</b:Guid>
    <b:Author>
      <b:Author>
        <b:NameList>
          <b:Person>
            <b:Last>Colima</b:Last>
            <b:First>Universidad</b:First>
            <b:Middle>de</b:Middle>
          </b:Person>
        </b:NameList>
      </b:Author>
    </b:Author>
    <b:Title>Educ</b:Title>
    <b:Year>2012</b:Year>
    <b:City>Colima</b:City>
    <b:Publisher>Universidad de Colima</b:Publisher>
    <b:RefOrder>7</b:RefOrder>
  </b:Source>
  <b:Source>
    <b:Tag>Moo13</b:Tag>
    <b:SourceType>DocumentFromInternetSite</b:SourceType>
    <b:Guid>{C9143B56-272B-4BB0-B52D-5E12DF27ACEA}</b:Guid>
    <b:Title>Moodle</b:Title>
    <b:Year>2013</b:Year>
    <b:Month>Noviembre</b:Month>
    <b:Day>07</b:Day>
    <b:YearAccessed>2013</b:YearAccessed>
    <b:MonthAccessed>Noviembre</b:MonthAccessed>
    <b:DayAccessed>27</b:DayAccessed>
    <b:URL>https://moodle.org/about/</b:URL>
    <b:RefOrder>1</b:RefOrder>
  </b:Source>
  <b:Source>
    <b:Tag>Ecu</b:Tag>
    <b:SourceType>DocumentFromInternetSite</b:SourceType>
    <b:Guid>{D1F90BE2-F8A9-4A3F-AF50-0D2E6765E855}</b:Guid>
    <b:Title>EcuRed</b:Title>
    <b:URL>http://www.ecured.cu/index.php/Applet</b:URL>
    <b:YearAccessed>2012</b:YearAccessed>
    <b:MonthAccessed>Marzo</b:MonthAccessed>
    <b:DayAccessed>18</b:DayAccessed>
    <b:Year>s.f.</b:Year>
    <b:ShortTitle>Applet</b:ShortTitle>
    <b:RefOrder>8</b:RefOrder>
  </b:Source>
  <b:Source>
    <b:Tag>Bue12</b:Tag>
    <b:SourceType>DocumentFromInternetSite</b:SourceType>
    <b:Guid>{953226AC-98A9-4370-BBFD-3D365E7F1213}</b:Guid>
    <b:Title>BURJC-Digital</b:Title>
    <b:Year>2012</b:Year>
    <b:YearAccessed>2012</b:YearAccessed>
    <b:MonthAccessed>Marzo</b:MonthAccessed>
    <b:DayAccessed>18</b:DayAccessed>
    <b:URL>http://eciencia.urjc.es/bitstream/10115/11311/1/MemoriaPFC.pdf</b:URL>
    <b:Author>
      <b:Author>
        <b:NameList>
          <b:Person>
            <b:Last>Bueno Gonell</b:Last>
            <b:First>Alberto</b:First>
          </b:Person>
        </b:NameList>
      </b:Author>
    </b:Author>
    <b:ShortTitle>Applet para la resolución de un cubo Rubik</b:ShortTitle>
    <b:RefOrder>9</b:RefOrder>
  </b:Source>
  <b:Source>
    <b:Tag>Gua12</b:Tag>
    <b:SourceType>DocumentFromInternetSite</b:SourceType>
    <b:Guid>{633D1FC3-868E-4067-9FB3-F004C301C22A}</b:Guid>
    <b:Title>Dspace- Escuela Superior Politecnica de Chimborazo</b:Title>
    <b:Year>2012</b:Year>
    <b:YearAccessed>2012</b:YearAccessed>
    <b:MonthAccessed>Abril</b:MonthAccessed>
    <b:DayAccessed>2</b:DayAccessed>
    <b:URL>http://dspace.espoch.edu.ec/bitstream/123456789/2343/1/88T00038.pdf</b:URL>
    <b:Author>
      <b:Author>
        <b:NameList>
          <b:Person>
            <b:Last>Guasha Caranqui</b:Last>
            <b:Middle>Vladimir</b:Middle>
            <b:First>Carlos</b:First>
          </b:Person>
        </b:NameList>
      </b:Author>
    </b:Author>
    <b:ShortTitle>Propuesta metodológica para la optimización de sitios web animados educativos</b:ShortTitle>
    <b:RefOrder>10</b:RefOrder>
  </b:Source>
  <b:Source>
    <b:Tag>har12</b:Tag>
    <b:SourceType>DocumentFromInternetSite</b:SourceType>
    <b:Guid>{42C8BBFD-6D2B-4DCF-876B-5115450CD1C9}</b:Guid>
    <b:Title>hardsoftware.es</b:Title>
    <b:YearAccessed>2012</b:YearAccessed>
    <b:MonthAccessed>Abril</b:MonthAccessed>
    <b:DayAccessed>2</b:DayAccessed>
    <b:URL>http://hardsoftware.es/innovacion/ventajas-y-desventajas-de-flash</b:URL>
    <b:Year>2010</b:Year>
    <b:Month>Mayo</b:Month>
    <b:Day>9</b:Day>
    <b:ShortTitle>Ventajas y desventajas de flash</b:ShortTitle>
    <b:RefOrder>11</b:RefOrder>
  </b:Source>
  <b:Source>
    <b:Tag>Cár11</b:Tag>
    <b:SourceType>DocumentFromInternetSite</b:SourceType>
    <b:Guid>{C6D2C6E7-157E-4222-B8B5-6FAA4C071EAD}</b:Guid>
    <b:Title>Repositorio Institucional: Universidad Industrial de Santander</b:Title>
    <b:Year>2011</b:Year>
    <b:YearAccessed>2012</b:YearAccessed>
    <b:MonthAccessed>Abril</b:MonthAccessed>
    <b:DayAccessed>05</b:DayAccessed>
    <b:URL>http://repositorio.uis.edu.co/jspui/bitstream/123456789/2731/2/137765.pdf</b:URL>
    <b:Author>
      <b:Author>
        <b:NameList>
          <b:Person>
            <b:Last>Cárdenas Arenas</b:Last>
            <b:Middle>Sebastian</b:Middle>
            <b:First>Juan</b:First>
          </b:Person>
        </b:NameList>
      </b:Author>
    </b:Author>
    <b:ShortTitle>Plataforma para la gestión y administración de dispositivos electrónicos remotos a traves de la web</b:ShortTitle>
    <b:RefOrder>12</b:RefOrder>
  </b:Source>
  <b:Source>
    <b:Tag>Plú11</b:Tag>
    <b:SourceType>DocumentFromInternetSite</b:SourceType>
    <b:Guid>{ACC2EEB0-B4AD-4EE8-A10E-DA889BCC3305}</b:Guid>
    <b:Title>Repositorio: Universidad Esatal de Milagro</b:Title>
    <b:Year>2011</b:Year>
    <b:Month>Abril</b:Month>
    <b:YearAccessed>2012</b:YearAccessed>
    <b:MonthAccessed>Abril</b:MonthAccessed>
    <b:DayAccessed>05</b:DayAccessed>
    <b:URL>http://repositorio.unemi.edu.ec/bitstream/123456789/425/1/sitio%20web%20camara%20de%20comercio.pdf</b:URL>
    <b:Author>
      <b:Author>
        <b:NameList>
          <b:Person>
            <b:Last>Plúas Salazar</b:Last>
            <b:Middle>Angélica</b:Middle>
            <b:First>Diana</b:First>
          </b:Person>
          <b:Person>
            <b:Last>Miño Camacho</b:Last>
            <b:Middle>Del Rocío</b:Middle>
            <b:First>Mercedes</b:First>
          </b:Person>
        </b:NameList>
      </b:Author>
    </b:Author>
    <b:ShortTitle>Implementación de un sitio web para la cámara del cantón milagro</b:ShortTitle>
    <b:RefOrder>13</b:RefOrder>
  </b:Source>
  <b:Source>
    <b:Tag>Nie06</b:Tag>
    <b:SourceType>BookSection</b:SourceType>
    <b:Guid>{71A6ECE2-6F1B-4C56-B2C5-BA23221B24AA}</b:Guid>
    <b:Year>2006</b:Year>
    <b:BookTitle>Prioritizing Web Usability</b:BookTitle>
    <b:Pages>432</b:Pages>
    <b:City>Berkeley</b:City>
    <b:Publisher>Prentice Hall</b:Publisher>
    <b:Author>
      <b:BookAuthor>
        <b:NameList>
          <b:Person>
            <b:Last>Nielsen</b:Last>
            <b:First>Jakob</b:First>
          </b:Person>
          <b:Person>
            <b:Last>Loranger</b:Last>
            <b:First>Hoa</b:First>
          </b:Person>
        </b:NameList>
      </b:BookAuthor>
    </b:Author>
    <b:StateProvince>California</b:StateProvince>
    <b:CountryRegion>USA</b:CountryRegion>
    <b:Edition>1st</b:Edition>
    <b:RefOrder>6</b:RefOrder>
  </b:Source>
  <b:Source>
    <b:Tag>edu</b:Tag>
    <b:SourceType>DocumentFromInternetSite</b:SourceType>
    <b:Guid>{531D8DD8-5DA9-4024-961B-62C686700A7D}</b:Guid>
    <b:Title>Educ.ucol.mx</b:Title>
    <b:URL>http://educ.ucol.mx/documentos/ANEXO_A.pdf</b:URL>
    <b:InternetSiteTitle>Educ.ucol.mx</b:InternetSiteTitle>
    <b:YearAccessed>2012</b:YearAccessed>
    <b:MonthAccessed>Marzo</b:MonthAccessed>
    <b:DayAccessed>17</b:DayAccessed>
    <b:Year>2011</b:Year>
    <b:ShortTitle>ANEXO A</b:ShortTitle>
    <b:RefOrder>14</b:RefOrder>
  </b:Source>
  <b:Source>
    <b:Tag>edu1</b:Tag>
    <b:SourceType>DocumentFromInternetSite</b:SourceType>
    <b:Guid>{C4E86C7E-0C39-47DB-9E23-1FCDCD46F8CA}</b:Guid>
    <b:Title>Educenlinea.com</b:Title>
    <b:URL>http://www.educenlinea.com/</b:URL>
    <b:InternetSiteTitle>educenlinea.com</b:InternetSiteTitle>
    <b:YearAccessed>2012</b:YearAccessed>
    <b:MonthAccessed>Marzo</b:MonthAccessed>
    <b:DayAccessed>17</b:DayAccessed>
    <b:Year>2012</b:Year>
    <b:Author>
      <b:Author>
        <b:NameList>
          <b:Person>
            <b:Last>Educ</b:Last>
          </b:Person>
        </b:NameList>
      </b:Author>
    </b:Author>
    <b:RefOrder>2</b:RefOrder>
  </b:Source>
  <b:Source>
    <b:Tag>Cre12</b:Tag>
    <b:SourceType>DocumentFromInternetSite</b:SourceType>
    <b:Guid>{410BDFEF-BB5F-4F58-88EB-E916B5E6A74C}</b:Guid>
    <b:Title>Creativos Altamira</b:Title>
    <b:YearAccessed>2012</b:YearAccessed>
    <b:MonthAccessed>Marzo</b:MonthAccessed>
    <b:DayAccessed>25</b:DayAccessed>
    <b:URL>http://www.creativosaltamira.com/joomla/index.php?option=com_content&amp;view=article&amp;id=84&amp;Itemid=166</b:URL>
    <b:Year>2012</b:Year>
    <b:ShortTitle>Adobe Flash Profesional</b:ShortTitle>
    <b:RefOrder>15</b:RefOrder>
  </b:Source>
  <b:Source>
    <b:Tag>HOS12</b:Tag>
    <b:SourceType>DocumentFromInternetSite</b:SourceType>
    <b:Guid>{92404AC8-A8D7-4AA6-BD68-FCFC8F507994}</b:Guid>
    <b:Title>HOST NUEVE</b:Title>
    <b:YearAccessed>2012</b:YearAccessed>
    <b:MonthAccessed>Marzo</b:MonthAccessed>
    <b:DayAccessed>25</b:DayAccessed>
    <b:URL>http://www.hostnueve.com.ar/flashba.html</b:URL>
    <b:Year>2011</b:Year>
    <b:ShortTitle>Flash</b:ShortTitle>
    <b:RefOrder>16</b:RefOrder>
  </b:Source>
  <b:Source>
    <b:Tag>edusn</b:Tag>
    <b:SourceType>DocumentFromInternetSite</b:SourceType>
    <b:Guid>{07185494-ECF5-4A9E-A04F-A01C9E8EC60E}</b:Guid>
    <b:Title>eduteka</b:Title>
    <b:Year>2012</b:Year>
    <b:YearAccessed>2012</b:YearAccessed>
    <b:MonthAccessed>Abril</b:MonthAccessed>
    <b:DayAccessed>03</b:DayAccessed>
    <b:URL>http://www.eduteka.org/glosario/tiki-index.php?page=Ajax</b:URL>
    <b:ShortTitle>Ajax</b:ShortTitle>
    <b:Author>
      <b:Author>
        <b:NameList>
          <b:Person>
            <b:Last>Sanchez Molano</b:Last>
            <b:First>Boris</b:First>
          </b:Person>
        </b:NameList>
      </b:Author>
    </b:Author>
    <b:RefOrder>17</b:RefOrder>
  </b:Source>
  <b:Source>
    <b:Tag>SOFsn</b:Tag>
    <b:SourceType>DocumentFromInternetSite</b:SourceType>
    <b:Guid>{4B4B30D6-5D71-4CD2-B9EA-C19EB1A1EA00}</b:Guid>
    <b:Title>SOFTWARE studio</b:Title>
    <b:Year>2012</b:Year>
    <b:YearAccessed>2012</b:YearAccessed>
    <b:MonthAccessed>Abril</b:MonthAccessed>
    <b:DayAccessed>03</b:DayAccessed>
    <b:URL>http://softwarestudio.com.mx/paginas/18/tecnologias/ajax/</b:URL>
    <b:ShortTitle>AJAX</b:ShortTitle>
    <b:RefOrder>18</b:RefOrder>
  </b:Source>
  <b:Source>
    <b:Tag>The11</b:Tag>
    <b:SourceType>DocumentFromInternetSite</b:SourceType>
    <b:Guid>{335DF2DC-D4CA-4E95-9C79-3B013717253D}</b:Guid>
    <b:Title>Apache.org</b:Title>
    <b:Year>2011</b:Year>
    <b:Month>Octubre</b:Month>
    <b:Day>10</b:Day>
    <b:URL>http://portals.apache.org/jetspeed-2/</b:URL>
    <b:ShortTitle>Jetspeed-2</b:ShortTitle>
    <b:YearAccessed>2012</b:YearAccessed>
    <b:MonthAccessed>Abril</b:MonthAccessed>
    <b:DayAccessed>02</b:DayAccessed>
    <b:RefOrder>19</b:RefOrder>
  </b:Source>
  <b:Source>
    <b:Tag>Mansf</b:Tag>
    <b:SourceType>DocumentFromInternetSite</b:SourceType>
    <b:Guid>{CB810772-6832-4293-A561-5AB32E619479}</b:Guid>
    <b:Title>Web Taller</b:Title>
    <b:Year>2011</b:Year>
    <b:YearAccessed>2012</b:YearAccessed>
    <b:MonthAccessed>Abril</b:MonthAccessed>
    <b:DayAccessed>04</b:DayAccessed>
    <b:URL>http://www.webtaller.com/maletin/articulos/metodos_automatizados_evaluacion_usabilidad.php</b:URL>
    <b:Author>
      <b:Author>
        <b:NameList>
          <b:Person>
            <b:Last>Manchón</b:Last>
            <b:First>Eduardo</b:First>
          </b:Person>
        </b:NameList>
      </b:Author>
    </b:Author>
    <b:ShortTitle>Métodos automatizados evaluación usabilidad</b:ShortTitle>
    <b:RefOrder>5</b:RefOrder>
  </b:Source>
  <b:Source>
    <b:Tag>Mat08</b:Tag>
    <b:SourceType>InternetSite</b:SourceType>
    <b:Guid>{7D9DCFAA-D1AB-4D2F-97A3-17C1C4A7A718}</b:Guid>
    <b:Title>Programación Web y Tecnologías Informáticas</b:Title>
    <b:Year>2008</b:Year>
    <b:Month>Marzo</b:Month>
    <b:Day>06</b:Day>
    <b:YearAccessed>2014</b:YearAccessed>
    <b:MonthAccessed>Marzo</b:MonthAccessed>
    <b:DayAccessed>08</b:DayAccessed>
    <b:URL>http://zenkius.blogspot.mx/2008/02/tecnologas-del-lado-del-cliente-applet.html</b:URL>
    <b:Author>
      <b:Author>
        <b:NameList>
          <b:Person>
            <b:Last>Matos Padilla</b:Last>
            <b:First>Reynier</b:First>
          </b:Person>
        </b:NameList>
      </b:Author>
    </b:Author>
    <b:RefOrder>3</b:RefOrder>
  </b:Source>
  <b:Source>
    <b:Tag>Osm</b:Tag>
    <b:SourceType>DocumentFromInternetSite</b:SourceType>
    <b:Guid>{8FB2BF0F-A2E7-42F4-8A7F-43F23E83B04C}</b:Guid>
    <b:Title>Osmosis Latina</b:Title>
    <b:URL>http://tecencliente.osmosislatina.com/curso/applets.htm</b:URL>
    <b:YearAccessed>2012</b:YearAccessed>
    <b:MonthAccessed>Marzo</b:MonthAccessed>
    <b:DayAccessed>18</b:DayAccessed>
    <b:Year>2011</b:Year>
    <b:ShortTitle>Applets: Diseño, ventajas, desventajas y creación</b:ShortTitle>
    <b:Author>
      <b:Author>
        <b:NameList>
          <b:Person>
            <b:Last>Latina</b:Last>
            <b:First>Osmosis</b:First>
          </b:Person>
        </b:NameList>
      </b:Author>
    </b:Author>
    <b:RefOrder>20</b:RefOrder>
  </b:Source>
  <b:Source>
    <b:Tag>Pal12</b:Tag>
    <b:SourceType>InternetSite</b:SourceType>
    <b:Guid>{4EF7E803-A245-4F98-BCF0-F563ADA8ABA9}</b:Guid>
    <b:Title>Tecnologia de Ordenadores</b:Title>
    <b:Year>2012</b:Year>
    <b:YearAccessed>2014</b:YearAccessed>
    <b:MonthAccessed>Marzo</b:MonthAccessed>
    <b:DayAccessed>20</b:DayAccessed>
    <b:URL>http://universidadsigloxxig2.blogspot.mx/p/adobe-flash-payer.html</b:URL>
    <b:Author>
      <b:Author>
        <b:NameList>
          <b:Person>
            <b:Last>Palma</b:Last>
            <b:First>Olga</b:First>
          </b:Person>
        </b:NameList>
      </b:Author>
    </b:Author>
    <b:RefOrder>4</b:RefOrder>
  </b:Source>
</b:Sources>
</file>

<file path=customXml/itemProps1.xml><?xml version="1.0" encoding="utf-8"?>
<ds:datastoreItem xmlns:ds="http://schemas.openxmlformats.org/officeDocument/2006/customXml" ds:itemID="{83468898-EC90-4437-A6E2-1E79CFD87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73</Pages>
  <Words>14076</Words>
  <Characters>77421</Characters>
  <Application>Microsoft Office Word</Application>
  <DocSecurity>0</DocSecurity>
  <Lines>645</Lines>
  <Paragraphs>182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91315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Mary</cp:lastModifiedBy>
  <cp:revision>2</cp:revision>
  <dcterms:created xsi:type="dcterms:W3CDTF">2014-06-16T13:44:00Z</dcterms:created>
  <dcterms:modified xsi:type="dcterms:W3CDTF">2014-06-16T13:44:00Z</dcterms:modified>
</cp:coreProperties>
</file>